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ins w:id="15" w:author="skr skr" w:date="2023-07-31T23:50:00Z"/>
        </w:rPr>
      </w:pPr>
    </w:p>
    <w:p>
      <w:pPr>
        <w:spacing w:line="360" w:lineRule="auto"/>
        <w:jc w:val="center"/>
        <w:rPr>
          <w:rFonts w:ascii="黑体" w:hAnsi="黑体" w:eastAsia="黑体" w:cs="黑体"/>
          <w:sz w:val="72"/>
          <w:szCs w:val="72"/>
        </w:rPr>
      </w:pPr>
      <w:bookmarkStart w:id="0" w:name="_Toc3355"/>
      <w:r>
        <w:rPr>
          <w:rFonts w:hint="eastAsia" w:ascii="黑体" w:hAnsi="黑体" w:eastAsia="黑体" w:cs="黑体"/>
          <w:sz w:val="72"/>
          <w:szCs w:val="72"/>
        </w:rPr>
        <w:t>面向智慧海洋牧场的复杂场景下</w:t>
      </w:r>
      <w:bookmarkEnd w:id="0"/>
    </w:p>
    <w:p>
      <w:pPr>
        <w:spacing w:line="360" w:lineRule="auto"/>
        <w:jc w:val="center"/>
        <w:rPr>
          <w:rFonts w:ascii="黑体" w:hAnsi="黑体" w:eastAsia="黑体" w:cs="黑体"/>
          <w:sz w:val="72"/>
          <w:szCs w:val="72"/>
        </w:rPr>
      </w:pPr>
      <w:bookmarkStart w:id="1" w:name="_Toc18440"/>
      <w:r>
        <w:rPr>
          <w:rFonts w:hint="eastAsia" w:ascii="黑体" w:hAnsi="黑体" w:eastAsia="黑体" w:cs="黑体"/>
          <w:sz w:val="72"/>
          <w:szCs w:val="72"/>
        </w:rPr>
        <w:t>鱼类养殖智能投喂系统</w:t>
      </w:r>
      <w:bookmarkEnd w:id="1"/>
    </w:p>
    <w:p>
      <w:pPr>
        <w:spacing w:line="360" w:lineRule="auto"/>
      </w:pPr>
      <w:r>
        <w:rPr>
          <w:rFonts w:hint="eastAsia" w:ascii="黑体" w:hAnsi="黑体" w:eastAsia="黑体" w:cs="黑体"/>
          <w:b/>
          <w:bCs/>
          <w:sz w:val="24"/>
        </w:rPr>
        <w:t>摘要</w:t>
      </w:r>
      <w:r>
        <w:rPr>
          <w:rFonts w:hint="eastAsia"/>
        </w:rPr>
        <w:t>：基于共同富裕的时代背景，为有效解决在智慧海洋牧场建设中面临到的实际问题。本文介绍了一种面向智慧海洋牧场的复杂场景下鱼类养殖智能投喂系统。整体</w:t>
      </w:r>
      <w:ins w:id="16" w:author="csu0213pl@163.com" w:date="2023-07-31T20:45:00Z">
        <w:r>
          <w:rPr>
            <w:rFonts w:hint="eastAsia"/>
          </w:rPr>
          <w:t>由</w:t>
        </w:r>
      </w:ins>
      <w:r>
        <w:rPr>
          <w:rFonts w:hint="eastAsia"/>
        </w:rPr>
        <w:t>发射系统</w:t>
      </w:r>
      <w:ins w:id="17" w:author="csu0213pl@163.com" w:date="2023-07-31T20:45:00Z">
        <w:r>
          <w:rPr>
            <w:rFonts w:hint="eastAsia"/>
          </w:rPr>
          <w:t>、</w:t>
        </w:r>
      </w:ins>
      <w:r>
        <w:rPr>
          <w:rFonts w:hint="eastAsia"/>
        </w:rPr>
        <w:t>行进系统</w:t>
      </w:r>
      <w:ins w:id="18" w:author="csu0213pl@163.com" w:date="2023-07-31T20:46:00Z">
        <w:r>
          <w:rPr>
            <w:rFonts w:hint="eastAsia"/>
          </w:rPr>
          <w:t>、</w:t>
        </w:r>
      </w:ins>
      <w:r>
        <w:rPr>
          <w:rFonts w:hint="eastAsia"/>
        </w:rPr>
        <w:t>接收</w:t>
      </w:r>
      <w:ins w:id="19" w:author="csu0213pl@163.com" w:date="2023-07-31T20:46:00Z">
        <w:r>
          <w:rPr>
            <w:rFonts w:hint="eastAsia"/>
          </w:rPr>
          <w:t>系统等组成</w:t>
        </w:r>
      </w:ins>
      <w:r>
        <w:rPr>
          <w:rFonts w:hint="eastAsia"/>
        </w:rPr>
        <w:t>，操纵具有</w:t>
      </w:r>
      <w:ins w:id="20" w:author="csu0213pl@163.com" w:date="2023-07-31T20:42:00Z">
        <w:r>
          <w:rPr>
            <w:rFonts w:hint="eastAsia"/>
          </w:rPr>
          <w:t>手动</w:t>
        </w:r>
      </w:ins>
      <w:ins w:id="21" w:author="csu0213pl@163.com" w:date="2023-07-31T20:43:00Z">
        <w:r>
          <w:rPr>
            <w:rFonts w:hint="eastAsia"/>
          </w:rPr>
          <w:t>和</w:t>
        </w:r>
      </w:ins>
      <w:r>
        <w:rPr>
          <w:rFonts w:hint="eastAsia"/>
        </w:rPr>
        <w:t>自动两种操</w:t>
      </w:r>
      <w:ins w:id="22" w:author="csu0213pl@163.com" w:date="2023-07-31T20:43:00Z">
        <w:r>
          <w:rPr>
            <w:rFonts w:hint="eastAsia"/>
          </w:rPr>
          <w:t>作</w:t>
        </w:r>
      </w:ins>
      <w:r>
        <w:rPr>
          <w:rFonts w:hint="eastAsia"/>
        </w:rPr>
        <w:t>方式，以满足不同用户需求适应不同环境。储存系统可同时储存多种饲料，针对不同</w:t>
      </w:r>
      <w:ins w:id="23" w:author="csu0213pl@163.com" w:date="2023-07-31T20:44:00Z">
        <w:r>
          <w:rPr>
            <w:rFonts w:hint="eastAsia"/>
          </w:rPr>
          <w:t>品种</w:t>
        </w:r>
      </w:ins>
      <w:ins w:id="24" w:author="csu0213pl@163.com" w:date="2023-07-31T20:43:00Z">
        <w:r>
          <w:rPr>
            <w:rFonts w:hint="eastAsia"/>
          </w:rPr>
          <w:t>鱼类</w:t>
        </w:r>
      </w:ins>
      <w:ins w:id="25" w:author="csu0213pl@163.com" w:date="2023-07-31T20:44:00Z">
        <w:r>
          <w:rPr>
            <w:rFonts w:hint="eastAsia"/>
          </w:rPr>
          <w:t>投喂</w:t>
        </w:r>
      </w:ins>
      <w:r>
        <w:rPr>
          <w:rFonts w:hint="eastAsia"/>
        </w:rPr>
        <w:t>指定的饲料</w:t>
      </w:r>
      <w:ins w:id="26" w:author="csu0213pl@163.com" w:date="2023-07-31T20:45:00Z">
        <w:r>
          <w:rPr>
            <w:rFonts w:hint="eastAsia"/>
          </w:rPr>
          <w:t>，</w:t>
        </w:r>
      </w:ins>
      <w:r>
        <w:rPr>
          <w:rFonts w:hint="eastAsia"/>
        </w:rPr>
        <w:t>其</w:t>
      </w:r>
      <w:ins w:id="27" w:author="csu0213pl@163.com" w:date="2023-07-31T20:46:00Z">
        <w:r>
          <w:rPr>
            <w:rFonts w:hint="eastAsia"/>
          </w:rPr>
          <w:t>中</w:t>
        </w:r>
      </w:ins>
      <w:ins w:id="28" w:author="csu0213pl@163.com" w:date="2023-07-31T20:47:00Z">
        <w:r>
          <w:rPr>
            <w:rFonts w:hint="eastAsia"/>
          </w:rPr>
          <w:t>发射系统、行进系统</w:t>
        </w:r>
      </w:ins>
      <w:ins w:id="29" w:author="csu0213pl@163.com" w:date="2023-07-31T20:48:00Z">
        <w:r>
          <w:rPr>
            <w:rFonts w:hint="eastAsia"/>
          </w:rPr>
          <w:t>可做变量</w:t>
        </w:r>
      </w:ins>
      <w:r>
        <w:rPr>
          <w:rFonts w:hint="eastAsia"/>
        </w:rPr>
        <w:t>调节，</w:t>
      </w:r>
      <w:ins w:id="30" w:author="csu0213pl@163.com" w:date="2023-07-31T21:39:00Z">
        <w:r>
          <w:rPr>
            <w:rFonts w:hint="eastAsia"/>
          </w:rPr>
          <w:t>使得饲料投喂</w:t>
        </w:r>
      </w:ins>
      <w:ins w:id="31" w:author="csu0213pl@163.com" w:date="2023-07-31T21:40:00Z">
        <w:r>
          <w:rPr>
            <w:rFonts w:hint="eastAsia"/>
          </w:rPr>
          <w:t>更加均匀，同时</w:t>
        </w:r>
      </w:ins>
      <w:r>
        <w:rPr>
          <w:rFonts w:hint="eastAsia"/>
        </w:rPr>
        <w:t>减少水污染。</w:t>
      </w:r>
    </w:p>
    <w:p>
      <w:pPr>
        <w:spacing w:line="360" w:lineRule="auto"/>
        <w:rPr>
          <w:rFonts w:asciiTheme="minorEastAsia" w:hAnsiTheme="minorEastAsia" w:cstheme="minorEastAsia"/>
          <w:b/>
          <w:bCs/>
          <w:szCs w:val="21"/>
        </w:rPr>
      </w:pPr>
      <w:r>
        <w:rPr>
          <w:rFonts w:hint="eastAsia" w:ascii="黑体" w:hAnsi="黑体" w:eastAsia="黑体" w:cs="黑体"/>
          <w:b/>
          <w:bCs/>
          <w:sz w:val="24"/>
        </w:rPr>
        <w:t>关键字：</w:t>
      </w:r>
      <w:del w:id="32" w:author="csu0213pl@163.com" w:date="2023-07-31T21:41:00Z">
        <w:r>
          <w:rPr>
            <w:rFonts w:hint="eastAsia" w:asciiTheme="minorEastAsia" w:hAnsiTheme="minorEastAsia" w:cstheme="minorEastAsia"/>
            <w:szCs w:val="21"/>
          </w:rPr>
          <w:delText>航模无刷</w:delText>
        </w:r>
      </w:del>
      <w:ins w:id="33" w:author="csu0213pl@163.com" w:date="2023-07-31T21:41:00Z">
        <w:r>
          <w:rPr>
            <w:rFonts w:hint="eastAsia" w:asciiTheme="minorEastAsia" w:hAnsiTheme="minorEastAsia" w:cstheme="minorEastAsia"/>
            <w:szCs w:val="21"/>
          </w:rPr>
          <w:t>智能投喂；</w:t>
        </w:r>
      </w:ins>
      <w:commentRangeStart w:id="0"/>
      <w:r>
        <w:rPr>
          <w:rFonts w:hint="eastAsia" w:asciiTheme="minorEastAsia" w:hAnsiTheme="minorEastAsia" w:cstheme="minorEastAsia"/>
          <w:szCs w:val="21"/>
        </w:rPr>
        <w:t>抛体运动；物联网；循迹；二维码识别；航模遥控；</w:t>
      </w:r>
      <w:commentRangeEnd w:id="0"/>
      <w:r>
        <w:rPr>
          <w:rStyle w:val="17"/>
        </w:rPr>
        <w:commentReference w:id="0"/>
      </w:r>
      <w:r>
        <w:rPr>
          <w:rStyle w:val="17"/>
          <w:rFonts w:hint="eastAsia"/>
        </w:rPr>
        <w:t>蓝牙控制</w:t>
      </w:r>
    </w:p>
    <w:p>
      <w:pPr>
        <w:spacing w:line="360" w:lineRule="auto"/>
        <w:outlineLvl w:val="0"/>
        <w:rPr>
          <w:rFonts w:ascii="黑体" w:hAnsi="黑体" w:eastAsia="黑体" w:cs="黑体"/>
          <w:b/>
          <w:bCs/>
          <w:sz w:val="24"/>
        </w:rPr>
      </w:pPr>
      <w:bookmarkStart w:id="2" w:name="_Toc31348"/>
      <w:bookmarkStart w:id="3" w:name="_Toc1830"/>
      <w:r>
        <w:rPr>
          <w:rFonts w:hint="eastAsia" w:ascii="黑体" w:hAnsi="黑体" w:eastAsia="黑体" w:cs="黑体"/>
          <w:b/>
          <w:bCs/>
          <w:sz w:val="24"/>
        </w:rPr>
        <w:t>1项目的研究的背景、目的及意义</w:t>
      </w:r>
      <w:bookmarkEnd w:id="2"/>
      <w:bookmarkEnd w:id="3"/>
    </w:p>
    <w:p>
      <w:pPr>
        <w:spacing w:line="360" w:lineRule="auto"/>
        <w:outlineLvl w:val="1"/>
        <w:rPr>
          <w:rFonts w:ascii="黑体" w:hAnsi="黑体" w:eastAsia="黑体" w:cs="黑体"/>
          <w:b/>
          <w:bCs/>
          <w:sz w:val="24"/>
        </w:rPr>
      </w:pPr>
      <w:bookmarkStart w:id="4" w:name="_Toc28739"/>
      <w:bookmarkStart w:id="5" w:name="_Toc626"/>
      <w:r>
        <w:rPr>
          <w:rFonts w:hint="eastAsia" w:ascii="黑体" w:hAnsi="黑体" w:eastAsia="黑体" w:cs="黑体"/>
          <w:b/>
          <w:bCs/>
          <w:sz w:val="24"/>
        </w:rPr>
        <w:t>1.1研究背景</w:t>
      </w:r>
      <w:bookmarkEnd w:id="4"/>
      <w:bookmarkEnd w:id="5"/>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我国海域面积辽阔，岛屿众多，岸线绵延曲折，拥有良好的天然海域生态环境、适宜的气候环境和丰富的海洋生物资源。然而，随着我国水产养殖发展速度和养殖技术发展速度不平衡的问题逐渐加大，使得近海渔业资源严重衰退、水域生态环境日益恶化、日趋明显，严重影响了我国海洋生态环境和海洋渔业的可持续发展。</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近年来，我国十分重视海洋牧场建设和发展，2013 年国务院便明确海洋渔业发展要坚持“生态优先”，发展海洋牧场；2018 年中央 1 号文件提出建设现代化海洋牧场。农业部制定的《国家级海洋牧场示范区建设规划（2017～2025）》的实施，则为海洋牧场的建设和发展提供有了力保障，海洋牧场也成为现代化渔业和海洋生态保护的必然选择。</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首先，何为海洋牧场，其是指在一定海域内，采用规模化渔业设施和系统化管理体制，利用自然的海洋生态环境，将人工放流的经济海洋生物聚集起来，对鱼、虾、贝、藻等海洋资源进行有计划和有目的进行海上放养。其不同于传统水产养殖的，减少了包括饲料投喂、水环境调整、尾水废水处理、幼苗培育繁殖等环节的人工干预，减少了人力成本并且减少了对环境的危害。</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然而随着物联网技术、人工智能、云计算等技术的快速发展。互联网+、数字化、智慧化等概念的相继提出，“智慧”、“自动化”等词汇逐渐融入到了我们生活中的各处，当然也包括了海洋养殖方面，新时代提出了智慧海洋牧场的概念。何为智慧海洋牧场，其发展目标是对牧场范围内的海洋和渔业信息进行有效的感知、采集、传输、交互、存储和分析应用，进而为水下任务的完成和牧场的管控经营提供信息保障。将原先以人工鱼礁、网箱养殖、增殖放流为主要手段的传统海洋牧场进行信息化、智能化，从而对养殖业进一步的发展。</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此外智慧渔业符合当今世界海洋渔业的发展趋势，各大沿海渔业重市纷纷探索“智慧渔业”新模式，舟山市委、市政府在“智慧海洋”背景下高度重视渔业现代化发展，提出在舟山探索智慧渔业新模式，出台《智慧舟山建设纲要———舟山市国民经济和社会信息化“十二五”发展规划》，将智慧渔业列为“十二五”规划的重点工程。</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基于这样的时代背景下，我们针对智慧海洋牧场中如何面向复杂场景下鱼类养智能投喂系统进行了研究和产品设计。</w:t>
      </w:r>
    </w:p>
    <w:p>
      <w:pPr>
        <w:pStyle w:val="18"/>
        <w:spacing w:line="360" w:lineRule="auto"/>
        <w:ind w:firstLine="480"/>
        <w:jc w:val="center"/>
        <w:rPr>
          <w:rFonts w:ascii="宋体" w:hAnsi="宋体" w:eastAsia="宋体" w:cs="宋体"/>
          <w:sz w:val="24"/>
        </w:rPr>
      </w:pPr>
      <w:r>
        <w:rPr>
          <w:rFonts w:ascii="宋体" w:hAnsi="宋体" w:eastAsia="宋体" w:cs="宋体"/>
          <w:sz w:val="24"/>
        </w:rPr>
        <w:drawing>
          <wp:inline distT="0" distB="0" distL="114300" distR="114300">
            <wp:extent cx="4267200" cy="2847340"/>
            <wp:effectExtent l="0" t="0" r="0" b="10160"/>
            <wp:docPr id="7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descr="IMG_256"/>
                    <pic:cNvPicPr>
                      <a:picLocks noChangeAspect="1"/>
                    </pic:cNvPicPr>
                  </pic:nvPicPr>
                  <pic:blipFill>
                    <a:blip r:embed="rId7"/>
                    <a:stretch>
                      <a:fillRect/>
                    </a:stretch>
                  </pic:blipFill>
                  <pic:spPr>
                    <a:xfrm>
                      <a:off x="0" y="0"/>
                      <a:ext cx="4267200" cy="2847340"/>
                    </a:xfrm>
                    <a:prstGeom prst="rect">
                      <a:avLst/>
                    </a:prstGeom>
                    <a:noFill/>
                    <a:ln w="9525">
                      <a:noFill/>
                    </a:ln>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图1 海洋牧场</w:t>
      </w:r>
    </w:p>
    <w:p>
      <w:pPr>
        <w:pStyle w:val="18"/>
        <w:spacing w:line="360" w:lineRule="auto"/>
        <w:ind w:firstLine="480"/>
        <w:jc w:val="center"/>
        <w:rPr>
          <w:rFonts w:ascii="宋体" w:hAnsi="宋体" w:eastAsia="宋体" w:cs="宋体"/>
          <w:sz w:val="24"/>
        </w:rPr>
      </w:pPr>
    </w:p>
    <w:p>
      <w:pPr>
        <w:pStyle w:val="18"/>
        <w:spacing w:line="360" w:lineRule="auto"/>
        <w:ind w:firstLine="0" w:firstLineChars="0"/>
        <w:jc w:val="left"/>
        <w:outlineLvl w:val="1"/>
        <w:rPr>
          <w:rFonts w:ascii="黑体" w:hAnsi="黑体" w:eastAsia="黑体" w:cs="黑体"/>
          <w:b/>
          <w:bCs/>
          <w:sz w:val="24"/>
        </w:rPr>
      </w:pPr>
      <w:bookmarkStart w:id="6" w:name="_Toc7953"/>
      <w:bookmarkStart w:id="7" w:name="_Toc11131"/>
      <w:r>
        <w:rPr>
          <w:rFonts w:hint="eastAsia" w:ascii="黑体" w:hAnsi="黑体" w:eastAsia="黑体" w:cs="黑体"/>
          <w:b/>
          <w:bCs/>
          <w:sz w:val="24"/>
        </w:rPr>
        <w:t>1.2研究目的</w:t>
      </w:r>
      <w:bookmarkEnd w:id="6"/>
      <w:bookmarkEnd w:id="7"/>
    </w:p>
    <w:p>
      <w:pPr>
        <w:pStyle w:val="18"/>
        <w:spacing w:line="360" w:lineRule="auto"/>
        <w:ind w:firstLine="0" w:firstLineChars="0"/>
        <w:jc w:val="left"/>
        <w:outlineLvl w:val="2"/>
        <w:rPr>
          <w:rFonts w:ascii="黑体" w:hAnsi="黑体" w:eastAsia="黑体" w:cs="黑体"/>
          <w:b/>
          <w:bCs/>
          <w:sz w:val="24"/>
        </w:rPr>
      </w:pPr>
      <w:bookmarkStart w:id="8" w:name="_Toc30373"/>
      <w:bookmarkStart w:id="9" w:name="_Toc29383"/>
      <w:r>
        <w:rPr>
          <w:rFonts w:hint="eastAsia" w:ascii="黑体" w:hAnsi="黑体" w:eastAsia="黑体" w:cs="黑体"/>
          <w:b/>
          <w:bCs/>
          <w:sz w:val="24"/>
        </w:rPr>
        <w:t>1.2.1需求分析</w:t>
      </w:r>
      <w:bookmarkEnd w:id="8"/>
      <w:bookmarkEnd w:id="9"/>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1</w:t>
      </w:r>
      <w:ins w:id="34" w:author="csu0213pl@163.com" w:date="2023-07-31T22:14:00Z">
        <w:r>
          <w:rPr>
            <w:rFonts w:hint="eastAsia" w:asciiTheme="minorEastAsia" w:hAnsiTheme="minorEastAsia" w:cstheme="minorEastAsia"/>
            <w:sz w:val="24"/>
          </w:rPr>
          <w:t>）</w:t>
        </w:r>
      </w:ins>
      <w:r>
        <w:rPr>
          <w:rFonts w:hint="eastAsia" w:asciiTheme="minorEastAsia" w:hAnsiTheme="minorEastAsia" w:cstheme="minorEastAsia"/>
          <w:sz w:val="24"/>
        </w:rPr>
        <w:t>在之前的饲料投喂过程中，需要靠人力将饲料扬出，以及进入不同的池塘，耗费人力效率低，故希望减少人力的消耗，提高效率使整个投喂的过程更加的自动化智慧化</w:t>
      </w:r>
      <w:ins w:id="35" w:author="csu0213pl@163.com" w:date="2023-07-31T22:11:00Z">
        <w:r>
          <w:rPr>
            <w:rFonts w:hint="eastAsia" w:asciiTheme="minorEastAsia" w:hAnsiTheme="minorEastAsia" w:cstheme="minorEastAsia"/>
            <w:sz w:val="24"/>
          </w:rPr>
          <w:t>；</w:t>
        </w:r>
      </w:ins>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2</w:t>
      </w:r>
      <w:ins w:id="36" w:author="csu0213pl@163.com" w:date="2023-07-31T22:14:00Z">
        <w:r>
          <w:rPr>
            <w:rFonts w:hint="eastAsia" w:asciiTheme="minorEastAsia" w:hAnsiTheme="minorEastAsia" w:cstheme="minorEastAsia"/>
            <w:sz w:val="24"/>
          </w:rPr>
          <w:t>）</w:t>
        </w:r>
      </w:ins>
      <w:r>
        <w:rPr>
          <w:rFonts w:hint="eastAsia" w:asciiTheme="minorEastAsia" w:hAnsiTheme="minorEastAsia" w:cstheme="minorEastAsia"/>
          <w:sz w:val="24"/>
        </w:rPr>
        <w:t>鱼饲料的品种较多，颗粒饲料、饼类饲料等，且各品种的鱼以及大小的鱼所需要的饲料类型不同（如图1和2所示），此外有时需要添加一些维生素类的药物等，故需一台机器能储存多种类型的饲料在投喂时以满足不同要求</w:t>
      </w:r>
      <w:ins w:id="37" w:author="csu0213pl@163.com" w:date="2023-07-31T22:11:00Z">
        <w:r>
          <w:rPr>
            <w:rFonts w:hint="eastAsia" w:asciiTheme="minorEastAsia" w:hAnsiTheme="minorEastAsia" w:cstheme="minorEastAsia"/>
            <w:sz w:val="24"/>
          </w:rPr>
          <w:t>；</w:t>
        </w:r>
      </w:ins>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3</w:t>
      </w:r>
      <w:ins w:id="38" w:author="csu0213pl@163.com" w:date="2023-07-31T22:14:00Z">
        <w:r>
          <w:rPr>
            <w:rFonts w:hint="eastAsia" w:asciiTheme="minorEastAsia" w:hAnsiTheme="minorEastAsia" w:cstheme="minorEastAsia"/>
            <w:sz w:val="24"/>
          </w:rPr>
          <w:t>）</w:t>
        </w:r>
      </w:ins>
      <w:r>
        <w:rPr>
          <w:rFonts w:hint="eastAsia" w:asciiTheme="minorEastAsia" w:hAnsiTheme="minorEastAsia" w:cstheme="minorEastAsia"/>
          <w:sz w:val="24"/>
        </w:rPr>
        <w:t>饲料过量会导致水体的污染，过于集中会导致大量的鱼无法吃到饲料，在原喂食的方式下无法满足需求</w:t>
      </w:r>
      <w:ins w:id="39" w:author="csu0213pl@163.com" w:date="2023-07-31T22:11:00Z">
        <w:r>
          <w:rPr>
            <w:rFonts w:hint="eastAsia" w:asciiTheme="minorEastAsia" w:hAnsiTheme="minorEastAsia" w:cstheme="minorEastAsia"/>
            <w:sz w:val="24"/>
          </w:rPr>
          <w:t>；</w:t>
        </w:r>
      </w:ins>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4</w:t>
      </w:r>
      <w:ins w:id="40" w:author="csu0213pl@163.com" w:date="2023-07-31T22:14:00Z">
        <w:r>
          <w:rPr>
            <w:rFonts w:hint="eastAsia" w:asciiTheme="minorEastAsia" w:hAnsiTheme="minorEastAsia" w:cstheme="minorEastAsia"/>
            <w:sz w:val="24"/>
          </w:rPr>
          <w:t>）</w:t>
        </w:r>
      </w:ins>
      <w:r>
        <w:rPr>
          <w:rFonts w:hint="eastAsia" w:asciiTheme="minorEastAsia" w:hAnsiTheme="minorEastAsia" w:cstheme="minorEastAsia"/>
          <w:sz w:val="24"/>
        </w:rPr>
        <w:t>当水温为15度～32度时，每天投喂三四次，至少每天投喂两次；当水温8度～15度时，每天投喂一次。故小车内部的储能系统需要满足该要求</w:t>
      </w:r>
      <w:ins w:id="41" w:author="csu0213pl@163.com" w:date="2023-07-31T22:11:00Z">
        <w:r>
          <w:rPr>
            <w:rFonts w:hint="eastAsia" w:asciiTheme="minorEastAsia" w:hAnsiTheme="minorEastAsia" w:cstheme="minorEastAsia"/>
            <w:sz w:val="24"/>
          </w:rPr>
          <w:t>；</w:t>
        </w:r>
      </w:ins>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5</w:t>
      </w:r>
      <w:ins w:id="42" w:author="csu0213pl@163.com" w:date="2023-07-31T22:14:00Z">
        <w:r>
          <w:rPr>
            <w:rFonts w:hint="eastAsia" w:asciiTheme="minorEastAsia" w:hAnsiTheme="minorEastAsia" w:cstheme="minorEastAsia"/>
            <w:sz w:val="24"/>
          </w:rPr>
          <w:t>）</w:t>
        </w:r>
      </w:ins>
      <w:r>
        <w:rPr>
          <w:rFonts w:hint="eastAsia" w:asciiTheme="minorEastAsia" w:hAnsiTheme="minorEastAsia" w:cstheme="minorEastAsia"/>
          <w:sz w:val="24"/>
        </w:rPr>
        <w:t>查询中国专利网可知，当下对于自动鱼饲料投喂机器的设计少之又少，此外国家目前有实施智慧海洋牧场的想法，故此处的市场和科技还未被开发，有较好的前景和市场。</w:t>
      </w:r>
    </w:p>
    <w:p>
      <w:pPr>
        <w:pStyle w:val="18"/>
        <w:spacing w:line="360" w:lineRule="auto"/>
        <w:ind w:left="735" w:firstLine="0" w:firstLineChars="0"/>
        <w:jc w:val="center"/>
      </w:pPr>
      <w:r>
        <w:drawing>
          <wp:inline distT="0" distB="0" distL="114300" distR="114300">
            <wp:extent cx="2900680" cy="29006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a:stretch>
                      <a:fillRect/>
                    </a:stretch>
                  </pic:blipFill>
                  <pic:spPr>
                    <a:xfrm>
                      <a:off x="0" y="0"/>
                      <a:ext cx="2900680" cy="2900680"/>
                    </a:xfrm>
                    <a:prstGeom prst="rect">
                      <a:avLst/>
                    </a:prstGeom>
                    <a:noFill/>
                    <a:ln>
                      <a:noFill/>
                    </a:ln>
                  </pic:spPr>
                </pic:pic>
              </a:graphicData>
            </a:graphic>
          </wp:inline>
        </w:drawing>
      </w:r>
    </w:p>
    <w:p>
      <w:pPr>
        <w:pStyle w:val="18"/>
        <w:spacing w:line="360" w:lineRule="auto"/>
        <w:ind w:left="735" w:firstLine="0" w:firstLineChars="0"/>
        <w:jc w:val="center"/>
      </w:pPr>
      <w:r>
        <w:rPr>
          <w:rFonts w:hint="eastAsia" w:ascii="宋体" w:hAnsi="宋体" w:eastAsia="宋体" w:cs="宋体"/>
          <w:sz w:val="18"/>
          <w:szCs w:val="18"/>
        </w:rPr>
        <w:t>图2 鱼饲料</w:t>
      </w:r>
    </w:p>
    <w:p>
      <w:pPr>
        <w:pStyle w:val="18"/>
        <w:spacing w:line="360" w:lineRule="auto"/>
        <w:ind w:left="735" w:firstLine="0" w:firstLineChars="0"/>
        <w:jc w:val="center"/>
      </w:pPr>
      <w:r>
        <w:drawing>
          <wp:inline distT="0" distB="0" distL="114300" distR="114300">
            <wp:extent cx="3723005" cy="2367280"/>
            <wp:effectExtent l="0" t="0" r="1079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stretch>
                      <a:fillRect/>
                    </a:stretch>
                  </pic:blipFill>
                  <pic:spPr>
                    <a:xfrm>
                      <a:off x="0" y="0"/>
                      <a:ext cx="3723005" cy="2367280"/>
                    </a:xfrm>
                    <a:prstGeom prst="rect">
                      <a:avLst/>
                    </a:prstGeom>
                    <a:noFill/>
                    <a:ln>
                      <a:noFill/>
                    </a:ln>
                  </pic:spPr>
                </pic:pic>
              </a:graphicData>
            </a:graphic>
          </wp:inline>
        </w:drawing>
      </w:r>
    </w:p>
    <w:p>
      <w:pPr>
        <w:pStyle w:val="18"/>
        <w:spacing w:line="360" w:lineRule="auto"/>
        <w:ind w:left="735" w:firstLine="0" w:firstLineChars="0"/>
        <w:jc w:val="center"/>
      </w:pPr>
      <w:r>
        <w:rPr>
          <w:rFonts w:hint="eastAsia" w:ascii="宋体" w:hAnsi="宋体" w:eastAsia="宋体" w:cs="宋体"/>
          <w:sz w:val="18"/>
          <w:szCs w:val="18"/>
        </w:rPr>
        <w:t>图3 鱼饲料</w:t>
      </w:r>
    </w:p>
    <w:p>
      <w:pPr>
        <w:pStyle w:val="18"/>
        <w:spacing w:line="360" w:lineRule="auto"/>
        <w:ind w:left="735" w:firstLine="0" w:firstLineChars="0"/>
        <w:jc w:val="center"/>
        <w:rPr>
          <w:rFonts w:ascii="宋体" w:hAnsi="宋体" w:eastAsia="宋体" w:cs="宋体"/>
          <w:sz w:val="24"/>
        </w:rPr>
      </w:pPr>
      <w:r>
        <w:rPr>
          <w:rFonts w:ascii="宋体" w:hAnsi="宋体" w:eastAsia="宋体" w:cs="宋体"/>
          <w:sz w:val="24"/>
        </w:rPr>
        <w:drawing>
          <wp:inline distT="0" distB="0" distL="114300" distR="114300">
            <wp:extent cx="3716655" cy="1849120"/>
            <wp:effectExtent l="0" t="0" r="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0"/>
                    <a:srcRect t="13616" r="-481"/>
                    <a:stretch>
                      <a:fillRect/>
                    </a:stretch>
                  </pic:blipFill>
                  <pic:spPr>
                    <a:xfrm>
                      <a:off x="0" y="0"/>
                      <a:ext cx="3716655" cy="1849120"/>
                    </a:xfrm>
                    <a:prstGeom prst="rect">
                      <a:avLst/>
                    </a:prstGeom>
                    <a:noFill/>
                    <a:ln w="9525">
                      <a:noFill/>
                    </a:ln>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图4 渔民工作</w:t>
      </w:r>
    </w:p>
    <w:p>
      <w:pPr>
        <w:pStyle w:val="18"/>
        <w:spacing w:line="360" w:lineRule="auto"/>
        <w:ind w:left="735" w:firstLine="0" w:firstLineChars="0"/>
        <w:outlineLvl w:val="2"/>
        <w:rPr>
          <w:rFonts w:ascii="黑体" w:hAnsi="黑体" w:eastAsia="黑体" w:cs="黑体"/>
          <w:b/>
          <w:bCs/>
          <w:sz w:val="24"/>
        </w:rPr>
      </w:pPr>
      <w:bookmarkStart w:id="10" w:name="_Toc7326"/>
      <w:bookmarkStart w:id="11" w:name="_Toc1370"/>
      <w:r>
        <w:rPr>
          <w:rFonts w:hint="eastAsia" w:ascii="黑体" w:hAnsi="黑体" w:eastAsia="黑体" w:cs="黑体"/>
          <w:b/>
          <w:bCs/>
          <w:sz w:val="24"/>
        </w:rPr>
        <w:t>1.2.2解决方式</w:t>
      </w:r>
      <w:bookmarkEnd w:id="10"/>
      <w:bookmarkEnd w:id="11"/>
    </w:p>
    <w:p>
      <w:pPr>
        <w:pStyle w:val="18"/>
        <w:spacing w:line="360" w:lineRule="auto"/>
        <w:ind w:firstLine="480"/>
        <w:jc w:val="left"/>
        <w:rPr>
          <w:rFonts w:asciiTheme="minorEastAsia" w:hAnsiTheme="minorEastAsia" w:cstheme="minorEastAsia"/>
          <w:sz w:val="24"/>
        </w:rPr>
      </w:pPr>
      <w:commentRangeStart w:id="1"/>
      <w:r>
        <w:rPr>
          <w:rFonts w:hint="eastAsia" w:asciiTheme="minorEastAsia" w:hAnsiTheme="minorEastAsia" w:cstheme="minorEastAsia"/>
          <w:sz w:val="24"/>
        </w:rPr>
        <w:t>1</w:t>
      </w:r>
      <w:commentRangeEnd w:id="1"/>
      <w:r>
        <w:rPr>
          <w:rStyle w:val="17"/>
        </w:rPr>
        <w:commentReference w:id="1"/>
      </w:r>
      <w:r>
        <w:rPr>
          <w:rStyle w:val="17"/>
          <w:rFonts w:hint="eastAsia"/>
        </w:rPr>
        <w:t>）</w:t>
      </w:r>
      <w:r>
        <w:rPr>
          <w:rFonts w:hint="eastAsia" w:asciiTheme="minorEastAsia" w:hAnsiTheme="minorEastAsia" w:cstheme="minorEastAsia"/>
          <w:sz w:val="24"/>
        </w:rPr>
        <w:t>可以借用飞机上天产生巨大推理的原理，选用一个强动力涵道，以提供强大风力，将鱼饲料推出，以代替人为手动抛洒。</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2）机器上同时储备几个对应的饲料箱，通过在各个鱼塘设置不同二维码标牌，在机器上设置二维码识别系统，当识别当对应的池塘二维码时，所对应舱室内的饲料调入工作仓，之后打出。</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3）通过定时喷射，以及空气筒角度的改变再加上机器移动，在不同位置处喷洒不同距离的饲料，使得饲料更加均匀，播撒范围更大。</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4）此处使用蓄电池进行动力提供，设置电力不足时的指示灯闪亮进行充电。且我国的蓄电池技术研究较为先进，如电车，因此可以满足要求。</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5）小车的运动采用循迹的原理，车子下装有循迹模块巡线传感器，通过传感器接收底下光的反射从而进行运动。</w:t>
      </w:r>
    </w:p>
    <w:p>
      <w:pPr>
        <w:pStyle w:val="18"/>
        <w:spacing w:line="360" w:lineRule="auto"/>
        <w:ind w:firstLine="0" w:firstLineChars="0"/>
        <w:jc w:val="left"/>
        <w:outlineLvl w:val="1"/>
        <w:rPr>
          <w:rFonts w:ascii="黑体" w:hAnsi="黑体" w:eastAsia="黑体" w:cs="黑体"/>
          <w:b/>
          <w:bCs/>
          <w:sz w:val="24"/>
        </w:rPr>
      </w:pPr>
      <w:bookmarkStart w:id="12" w:name="_Toc23172"/>
      <w:bookmarkStart w:id="13" w:name="_Toc17708"/>
      <w:r>
        <w:rPr>
          <w:rFonts w:hint="eastAsia" w:ascii="黑体" w:hAnsi="黑体" w:eastAsia="黑体" w:cs="黑体"/>
          <w:b/>
          <w:bCs/>
          <w:sz w:val="24"/>
        </w:rPr>
        <w:t>1.3研究意义</w:t>
      </w:r>
      <w:bookmarkEnd w:id="12"/>
      <w:bookmarkEnd w:id="13"/>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首先，海洋牧场是指在一定海域内，通过人工鱼礁建设和藻类增养殖营造一个适宜海洋生物栖息的场所，在其中施行人工放流，并利用人工投饵、环境监测、水下监视、资源管理等技术进行渔场的运营管理，以增加和恢复渔业资源的生态养殖渔场。智慧海洋则是在该基础上依托物联网技术、云计算技术、大数据与数据挖掘技术等技术进行完成，我们研究的意义便是要满足智慧海洋牧场中对多种水产品养殖的需求，并且做到适量、少量，以减少对环境影响和危害。故想设计一台智能投饲料小车以满足要求。</w:t>
      </w:r>
    </w:p>
    <w:p>
      <w:pPr>
        <w:spacing w:line="360" w:lineRule="auto"/>
        <w:outlineLvl w:val="0"/>
        <w:rPr>
          <w:rFonts w:ascii="黑体" w:hAnsi="黑体" w:eastAsia="黑体" w:cs="黑体"/>
          <w:b/>
          <w:bCs/>
          <w:sz w:val="24"/>
        </w:rPr>
      </w:pPr>
      <w:bookmarkStart w:id="14" w:name="_Toc19528"/>
      <w:bookmarkStart w:id="15" w:name="_Toc12173"/>
      <w:r>
        <w:rPr>
          <w:rFonts w:hint="eastAsia" w:ascii="黑体" w:hAnsi="黑体" w:eastAsia="黑体" w:cs="黑体"/>
          <w:b/>
          <w:bCs/>
          <w:sz w:val="24"/>
        </w:rPr>
        <w:t>2</w:t>
      </w:r>
      <w:r>
        <w:rPr>
          <w:rFonts w:ascii="黑体" w:hAnsi="黑体" w:eastAsia="黑体" w:cs="黑体"/>
          <w:b/>
          <w:bCs/>
          <w:sz w:val="24"/>
        </w:rPr>
        <w:t>工作原理</w:t>
      </w:r>
      <w:bookmarkEnd w:id="14"/>
      <w:bookmarkEnd w:id="15"/>
    </w:p>
    <w:p>
      <w:pPr>
        <w:spacing w:line="360" w:lineRule="auto"/>
        <w:outlineLvl w:val="1"/>
        <w:rPr>
          <w:rFonts w:ascii="黑体" w:hAnsi="黑体" w:eastAsia="黑体" w:cs="黑体"/>
          <w:b/>
          <w:bCs/>
          <w:sz w:val="24"/>
        </w:rPr>
      </w:pPr>
      <w:bookmarkStart w:id="16" w:name="_Toc27058"/>
      <w:bookmarkStart w:id="17" w:name="_Toc7082"/>
      <w:r>
        <w:rPr>
          <w:rFonts w:hint="eastAsia" w:ascii="黑体" w:hAnsi="黑体" w:eastAsia="黑体" w:cs="黑体"/>
          <w:b/>
          <w:bCs/>
          <w:sz w:val="24"/>
        </w:rPr>
        <w:t>2.1遥控模式部分</w:t>
      </w:r>
      <w:bookmarkEnd w:id="16"/>
      <w:bookmarkEnd w:id="17"/>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（在此后我们会将整体功能整理成模块化，用户可以根据选择选择遥控蓝牙、WiFi等其他方式，此处以遥控模式作为例子）</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使用者通过操控遥控器的方式进行作业，小车的运动（前进和转弯）通过右手遥杆进行操控，而空气筒通过左摇杆进行实现，通过向上推和向下拉实现空气筒的俯仰动作以及左右遥感摆动实现空气筒的左右调控。仓库内的小斗通过轴进行控制，轴与舵机相连接，通过调控拨杆来改变小斗的反转角度，实现不进料，进料和快速进料三种工作状态。遥控器的调控接收器接受遥控器发出来的信号，然后通过电子调速器内部的h桥电路来控制电机的正转反转，通过输出pwm波的方式来实现不同速度的调整。遥控器发出信号被接收器接收，接收器输出高低不同电平给电调，使得电调输出正向、负向电流给电机，从而使电机实现正转以及反转，满足轮子的转动以及轴的运动。当小斗中的饲料落入空气筒之后，拨动开关，涵道开始工作，并且通过遥杆改变空气筒角度，吹出饲料。</w:t>
      </w:r>
    </w:p>
    <w:p>
      <w:pPr>
        <w:spacing w:line="360" w:lineRule="auto"/>
        <w:jc w:val="center"/>
      </w:pPr>
      <w:r>
        <w:rPr>
          <w:rFonts w:hint="eastAsia"/>
        </w:rPr>
        <w:drawing>
          <wp:inline distT="0" distB="0" distL="114300" distR="114300">
            <wp:extent cx="3149600" cy="2830830"/>
            <wp:effectExtent l="0" t="0" r="0" b="1270"/>
            <wp:docPr id="73" name="图片 73" descr="169087475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90874758103"/>
                    <pic:cNvPicPr>
                      <a:picLocks noChangeAspect="1"/>
                    </pic:cNvPicPr>
                  </pic:nvPicPr>
                  <pic:blipFill>
                    <a:blip r:embed="rId11"/>
                    <a:stretch>
                      <a:fillRect/>
                    </a:stretch>
                  </pic:blipFill>
                  <pic:spPr>
                    <a:xfrm>
                      <a:off x="0" y="0"/>
                      <a:ext cx="3149600" cy="2830830"/>
                    </a:xfrm>
                    <a:prstGeom prst="rect">
                      <a:avLst/>
                    </a:prstGeom>
                  </pic:spPr>
                </pic:pic>
              </a:graphicData>
            </a:graphic>
          </wp:inline>
        </w:drawing>
      </w:r>
    </w:p>
    <w:p>
      <w:pPr>
        <w:spacing w:line="360" w:lineRule="auto"/>
        <w:jc w:val="center"/>
      </w:pPr>
      <w:r>
        <w:rPr>
          <w:rFonts w:hint="eastAsia" w:ascii="宋体" w:hAnsi="宋体" w:eastAsia="宋体" w:cs="宋体"/>
          <w:sz w:val="18"/>
          <w:szCs w:val="18"/>
        </w:rPr>
        <w:t>图5 遥控器</w:t>
      </w:r>
    </w:p>
    <w:p>
      <w:pPr>
        <w:spacing w:line="360" w:lineRule="auto"/>
        <w:jc w:val="center"/>
      </w:pPr>
      <w:r>
        <w:rPr>
          <w:rFonts w:hint="eastAsia"/>
        </w:rPr>
        <w:drawing>
          <wp:inline distT="0" distB="0" distL="114300" distR="114300">
            <wp:extent cx="2134870" cy="2541270"/>
            <wp:effectExtent l="0" t="0" r="11430" b="11430"/>
            <wp:docPr id="5" name="图片 5" descr="4dcdd8e95ba62ef3791f529b341f4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dcdd8e95ba62ef3791f529b341f47e"/>
                    <pic:cNvPicPr>
                      <a:picLocks noChangeAspect="1"/>
                    </pic:cNvPicPr>
                  </pic:nvPicPr>
                  <pic:blipFill>
                    <a:blip r:embed="rId12"/>
                    <a:stretch>
                      <a:fillRect/>
                    </a:stretch>
                  </pic:blipFill>
                  <pic:spPr>
                    <a:xfrm rot="16200000">
                      <a:off x="0" y="0"/>
                      <a:ext cx="2134870" cy="254127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图6 遥控设定页面</w:t>
      </w:r>
    </w:p>
    <w:p>
      <w:pPr>
        <w:spacing w:line="360" w:lineRule="auto"/>
        <w:outlineLvl w:val="1"/>
        <w:rPr>
          <w:rFonts w:ascii="宋体" w:hAnsi="宋体" w:eastAsia="宋体" w:cs="宋体"/>
          <w:sz w:val="24"/>
        </w:rPr>
      </w:pPr>
      <w:r>
        <w:rPr>
          <w:rFonts w:hint="eastAsia" w:ascii="黑体" w:hAnsi="黑体" w:eastAsia="黑体" w:cs="黑体"/>
          <w:b/>
          <w:bCs/>
          <w:sz w:val="24"/>
        </w:rPr>
        <w:t>2.2蓝牙控制部分</w:t>
      </w:r>
    </w:p>
    <w:p>
      <w:pPr>
        <w:spacing w:line="360" w:lineRule="auto"/>
        <w:rPr>
          <w:rFonts w:ascii="宋体" w:hAnsi="宋体" w:eastAsia="宋体" w:cs="宋体"/>
          <w:sz w:val="24"/>
        </w:rPr>
      </w:pPr>
      <w:r>
        <w:rPr>
          <w:rFonts w:hint="eastAsia" w:ascii="宋体" w:hAnsi="宋体" w:eastAsia="宋体" w:cs="宋体"/>
          <w:sz w:val="24"/>
        </w:rPr>
        <w:t xml:space="preserve">    Arduino板作为主控制器，接收来自蓝牙模块的指令，并根据指令控制相关的模块。</w:t>
      </w:r>
    </w:p>
    <w:p>
      <w:pPr>
        <w:spacing w:line="360" w:lineRule="auto"/>
        <w:rPr>
          <w:rFonts w:ascii="宋体" w:hAnsi="宋体" w:eastAsia="宋体" w:cs="宋体"/>
          <w:sz w:val="24"/>
        </w:rPr>
      </w:pPr>
      <w:r>
        <w:rPr>
          <w:rFonts w:hint="eastAsia" w:ascii="宋体" w:hAnsi="宋体" w:eastAsia="宋体" w:cs="宋体"/>
          <w:sz w:val="24"/>
        </w:rPr>
        <w:t>HC-06蓝牙模块通过无线蓝牙技术与Arduino板通信，将来自遥控器的指令传输给Arduino板。L298N直流电机驱动模块用于控制小车的前进和后退。通过控制驱动模块的电机引脚，可以实现小车轮子的正反转，从而控制小车的运动方向。三个开关连接到Arduino板的数字输入引脚，用于控制三个仓门的开关。当开关被按下时，Arduino板会检测到信号，并执行相应的操作，控制仓门的开关状态。机械臂舵机连接到Arduino板的PWM引脚，用于控制机械臂的运动。通过调整底部舵机的角度，可以实现炮筒的上下运动。</w:t>
      </w:r>
    </w:p>
    <w:p>
      <w:pPr>
        <w:spacing w:line="360" w:lineRule="auto"/>
        <w:rPr>
          <w:rFonts w:ascii="宋体" w:hAnsi="宋体" w:eastAsia="宋体" w:cs="宋体"/>
          <w:sz w:val="24"/>
        </w:rPr>
      </w:pPr>
      <w:r>
        <w:rPr>
          <w:rFonts w:hint="eastAsia" w:ascii="宋体" w:hAnsi="宋体" w:eastAsia="宋体" w:cs="宋体"/>
          <w:sz w:val="24"/>
        </w:rPr>
        <w:t xml:space="preserve">    使用者通过手机上的小程序对小车进行控制，且小车上配备摄像头，实时反馈当前环境状态，使得使用者能进行远程操控，从而达到运动要求。</w:t>
      </w:r>
    </w:p>
    <w:p>
      <w:pPr>
        <w:pStyle w:val="18"/>
        <w:spacing w:line="360" w:lineRule="auto"/>
        <w:ind w:firstLine="0" w:firstLineChars="0"/>
        <w:jc w:val="center"/>
        <w:rPr>
          <w:rFonts w:ascii="宋体" w:hAnsi="宋体" w:eastAsia="宋体" w:cs="宋体"/>
          <w:sz w:val="18"/>
          <w:szCs w:val="18"/>
        </w:rPr>
      </w:pPr>
    </w:p>
    <w:p>
      <w:pPr>
        <w:pStyle w:val="18"/>
        <w:spacing w:line="360" w:lineRule="auto"/>
        <w:ind w:firstLine="0" w:firstLineChars="0"/>
        <w:jc w:val="center"/>
        <w:rPr>
          <w:rFonts w:ascii="宋体" w:hAnsi="宋体" w:eastAsia="宋体" w:cs="宋体"/>
          <w:sz w:val="18"/>
          <w:szCs w:val="18"/>
        </w:rPr>
      </w:pPr>
      <w:r>
        <w:drawing>
          <wp:inline distT="0" distB="0" distL="0" distR="0">
            <wp:extent cx="3507105" cy="1854835"/>
            <wp:effectExtent l="90805" t="73025" r="97790" b="116840"/>
            <wp:docPr id="207537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78513" name="图片 1"/>
                    <pic:cNvPicPr>
                      <a:picLocks noChangeAspect="1"/>
                    </pic:cNvPicPr>
                  </pic:nvPicPr>
                  <pic:blipFill>
                    <a:blip r:embed="rId13"/>
                    <a:stretch>
                      <a:fillRect/>
                    </a:stretch>
                  </pic:blipFill>
                  <pic:spPr>
                    <a:xfrm>
                      <a:off x="0" y="0"/>
                      <a:ext cx="3507105" cy="185483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18"/>
        <w:spacing w:line="360" w:lineRule="auto"/>
        <w:ind w:firstLine="0" w:firstLineChars="0"/>
        <w:jc w:val="center"/>
        <w:rPr>
          <w:rFonts w:ascii="宋体" w:hAnsi="宋体" w:eastAsia="宋体" w:cs="宋体"/>
          <w:sz w:val="18"/>
          <w:szCs w:val="18"/>
        </w:rPr>
      </w:pPr>
      <w:r>
        <w:rPr>
          <w:rFonts w:hint="eastAsia" w:ascii="宋体" w:hAnsi="宋体" w:eastAsia="宋体" w:cs="宋体"/>
          <w:sz w:val="18"/>
          <w:szCs w:val="18"/>
        </w:rPr>
        <w:t>图7 蓝牙控制界面</w:t>
      </w:r>
    </w:p>
    <w:p>
      <w:pPr>
        <w:pStyle w:val="18"/>
        <w:spacing w:line="360" w:lineRule="auto"/>
        <w:ind w:firstLine="0" w:firstLineChars="0"/>
        <w:jc w:val="center"/>
        <w:rPr>
          <w:rFonts w:ascii="宋体" w:hAnsi="宋体" w:eastAsia="宋体" w:cs="宋体"/>
          <w:sz w:val="18"/>
          <w:szCs w:val="18"/>
        </w:rPr>
      </w:pPr>
      <w:r>
        <w:rPr>
          <w:rFonts w:ascii="宋体" w:hAnsi="宋体" w:eastAsia="宋体" w:cs="宋体"/>
          <w:sz w:val="18"/>
          <w:szCs w:val="18"/>
        </w:rPr>
        <w:drawing>
          <wp:inline distT="0" distB="0" distL="114300" distR="114300">
            <wp:extent cx="2256790" cy="2241550"/>
            <wp:effectExtent l="0" t="0" r="3810" b="6350"/>
            <wp:docPr id="35" name="图片 35" descr="169098762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90987622032"/>
                    <pic:cNvPicPr>
                      <a:picLocks noChangeAspect="1"/>
                    </pic:cNvPicPr>
                  </pic:nvPicPr>
                  <pic:blipFill>
                    <a:blip r:embed="rId14"/>
                    <a:srcRect l="1866" t="1297" r="2943" b="1486"/>
                    <a:stretch>
                      <a:fillRect/>
                    </a:stretch>
                  </pic:blipFill>
                  <pic:spPr>
                    <a:xfrm>
                      <a:off x="0" y="0"/>
                      <a:ext cx="2256790" cy="2241550"/>
                    </a:xfrm>
                    <a:prstGeom prst="rect">
                      <a:avLst/>
                    </a:prstGeom>
                  </pic:spPr>
                </pic:pic>
              </a:graphicData>
            </a:graphic>
          </wp:inline>
        </w:drawing>
      </w:r>
    </w:p>
    <w:p>
      <w:pPr>
        <w:pStyle w:val="18"/>
        <w:spacing w:line="360" w:lineRule="auto"/>
        <w:ind w:firstLine="0" w:firstLineChars="0"/>
        <w:jc w:val="center"/>
        <w:rPr>
          <w:rFonts w:ascii="宋体" w:hAnsi="宋体" w:eastAsia="宋体" w:cs="宋体"/>
          <w:sz w:val="18"/>
          <w:szCs w:val="18"/>
        </w:rPr>
      </w:pPr>
      <w:r>
        <w:rPr>
          <w:rFonts w:hint="eastAsia" w:ascii="宋体" w:hAnsi="宋体" w:eastAsia="宋体" w:cs="宋体"/>
          <w:sz w:val="18"/>
          <w:szCs w:val="18"/>
        </w:rPr>
        <w:t>图8 按键说明</w:t>
      </w:r>
    </w:p>
    <w:p>
      <w:pPr>
        <w:spacing w:line="360" w:lineRule="auto"/>
        <w:outlineLvl w:val="1"/>
        <w:rPr>
          <w:rFonts w:ascii="黑体" w:hAnsi="黑体" w:eastAsia="黑体" w:cs="黑体"/>
          <w:b/>
          <w:bCs/>
          <w:sz w:val="24"/>
        </w:rPr>
      </w:pPr>
      <w:bookmarkStart w:id="18" w:name="_Toc7987"/>
      <w:bookmarkStart w:id="19" w:name="_Toc5650"/>
      <w:r>
        <w:rPr>
          <w:rFonts w:hint="eastAsia" w:ascii="黑体" w:hAnsi="黑体" w:eastAsia="黑体" w:cs="黑体"/>
          <w:b/>
          <w:bCs/>
          <w:sz w:val="24"/>
        </w:rPr>
        <w:t>2.3自动化部分</w:t>
      </w:r>
      <w:bookmarkEnd w:id="18"/>
      <w:bookmarkEnd w:id="19"/>
    </w:p>
    <w:p>
      <w:pPr>
        <w:pStyle w:val="2"/>
        <w:widowControl/>
        <w:shd w:val="clear" w:color="auto" w:fill="FFFFFF"/>
        <w:spacing w:beforeAutospacing="0" w:afterAutospacing="0" w:line="360" w:lineRule="auto"/>
        <w:rPr>
          <w:rFonts w:hint="default" w:cs="宋体"/>
          <w:b w:val="0"/>
          <w:bCs w:val="0"/>
          <w:kern w:val="2"/>
          <w:sz w:val="24"/>
          <w:szCs w:val="24"/>
        </w:rPr>
      </w:pPr>
      <w:r>
        <w:rPr>
          <w:rFonts w:asciiTheme="minorHAnsi" w:hAnsiTheme="minorHAnsi" w:eastAsiaTheme="minorEastAsia" w:cstheme="minorBidi"/>
          <w:b w:val="0"/>
          <w:bCs w:val="0"/>
          <w:kern w:val="2"/>
          <w:sz w:val="21"/>
          <w:szCs w:val="24"/>
        </w:rPr>
        <w:t xml:space="preserve">     </w:t>
      </w:r>
      <w:bookmarkStart w:id="20" w:name="_Toc20392"/>
      <w:r>
        <w:rPr>
          <w:rFonts w:cs="宋体"/>
          <w:b w:val="0"/>
          <w:bCs w:val="0"/>
          <w:kern w:val="2"/>
          <w:sz w:val="24"/>
          <w:szCs w:val="24"/>
        </w:rPr>
        <w:t>使用者在地上喷洒颜料进行路线的规划，小车底下装有红外传感器，通过4路循迹模块巡线传感器所对路线进行检测，使之沿着黑线行走。并在每个鱼塘处设置二维码，当GM65扫描设备模块扫到对应的二维码时，舵机旋转，打开对应舱门，落入到工作仓随后进入管道打出。并且此时小车持续运动，使得整体呈现边抛洒饲料边走的动作样态。到下一个标牌时，原舱门关上，所对应另一舱门打开，工作方式也同上。且储舱内配有红外感应系统，当饲料满的时候，其无法照射到舱内黑线，红灯不亮，当饲料不足时，红灯亮起，实时反应舱内饲料状况</w:t>
      </w:r>
      <w:bookmarkEnd w:id="20"/>
    </w:p>
    <w:p>
      <w:pPr>
        <w:pStyle w:val="2"/>
        <w:widowControl/>
        <w:shd w:val="clear" w:color="auto" w:fill="FFFFFF"/>
        <w:spacing w:beforeAutospacing="0" w:afterAutospacing="0" w:line="360" w:lineRule="auto"/>
        <w:jc w:val="center"/>
        <w:rPr>
          <w:rFonts w:hint="default" w:eastAsiaTheme="minorEastAsia"/>
        </w:rPr>
      </w:pPr>
      <w:r>
        <w:rPr>
          <w:rFonts w:eastAsiaTheme="minorEastAsia"/>
        </w:rPr>
        <w:drawing>
          <wp:inline distT="0" distB="0" distL="114300" distR="114300">
            <wp:extent cx="5068570" cy="3696335"/>
            <wp:effectExtent l="0" t="0" r="11430" b="12065"/>
            <wp:docPr id="6" name="图片 6" descr="169089599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90895990748"/>
                    <pic:cNvPicPr>
                      <a:picLocks noChangeAspect="1"/>
                    </pic:cNvPicPr>
                  </pic:nvPicPr>
                  <pic:blipFill>
                    <a:blip r:embed="rId15"/>
                    <a:stretch>
                      <a:fillRect/>
                    </a:stretch>
                  </pic:blipFill>
                  <pic:spPr>
                    <a:xfrm>
                      <a:off x="0" y="0"/>
                      <a:ext cx="5068570" cy="3696335"/>
                    </a:xfrm>
                    <a:prstGeom prst="rect">
                      <a:avLst/>
                    </a:prstGeom>
                  </pic:spPr>
                </pic:pic>
              </a:graphicData>
            </a:graphic>
          </wp:inline>
        </w:drawing>
      </w:r>
      <w:bookmarkStart w:id="42" w:name="_GoBack"/>
      <w:bookmarkEnd w:id="42"/>
    </w:p>
    <w:p>
      <w:pPr>
        <w:jc w:val="center"/>
        <w:rPr>
          <w:rFonts w:ascii="宋体" w:hAnsi="宋体" w:eastAsia="宋体" w:cs="宋体"/>
          <w:sz w:val="18"/>
          <w:szCs w:val="18"/>
        </w:rPr>
      </w:pPr>
      <w:r>
        <w:rPr>
          <w:rFonts w:hint="eastAsia" w:ascii="宋体" w:hAnsi="宋体" w:eastAsia="宋体" w:cs="宋体"/>
          <w:sz w:val="18"/>
          <w:szCs w:val="18"/>
        </w:rPr>
        <w:t>图9 整体构架</w:t>
      </w:r>
    </w:p>
    <w:p/>
    <w:p>
      <w:pPr>
        <w:spacing w:line="360" w:lineRule="auto"/>
        <w:outlineLvl w:val="0"/>
        <w:rPr>
          <w:rFonts w:ascii="宋体" w:hAnsi="宋体" w:eastAsia="宋体" w:cs="宋体"/>
          <w:b/>
          <w:bCs/>
          <w:sz w:val="24"/>
        </w:rPr>
      </w:pPr>
      <w:bookmarkStart w:id="21" w:name="_Toc26911"/>
      <w:bookmarkStart w:id="22" w:name="_Toc25554"/>
      <w:r>
        <w:rPr>
          <w:rFonts w:hint="eastAsia" w:ascii="宋体" w:hAnsi="宋体" w:eastAsia="宋体" w:cs="宋体"/>
          <w:b/>
          <w:bCs/>
          <w:sz w:val="24"/>
        </w:rPr>
        <w:t>3技术分析</w:t>
      </w:r>
      <w:bookmarkEnd w:id="21"/>
      <w:bookmarkEnd w:id="22"/>
    </w:p>
    <w:p>
      <w:pPr>
        <w:spacing w:line="360" w:lineRule="auto"/>
        <w:outlineLvl w:val="1"/>
        <w:rPr>
          <w:rFonts w:ascii="黑体" w:hAnsi="黑体" w:eastAsia="黑体" w:cs="黑体"/>
          <w:b/>
          <w:bCs/>
          <w:sz w:val="24"/>
        </w:rPr>
      </w:pPr>
      <w:bookmarkStart w:id="23" w:name="_Toc29633"/>
      <w:bookmarkStart w:id="24" w:name="_Toc30042"/>
      <w:r>
        <w:rPr>
          <w:rFonts w:hint="eastAsia" w:ascii="黑体" w:hAnsi="黑体" w:eastAsia="黑体" w:cs="黑体"/>
          <w:b/>
          <w:bCs/>
          <w:sz w:val="24"/>
        </w:rPr>
        <w:t>3.1航模无刷电子调速器</w:t>
      </w:r>
      <w:bookmarkEnd w:id="23"/>
      <w:bookmarkEnd w:id="24"/>
    </w:p>
    <w:p>
      <w:pPr>
        <w:spacing w:line="360" w:lineRule="auto"/>
        <w:rPr>
          <w:rFonts w:ascii="宋体" w:hAnsi="宋体" w:eastAsia="宋体" w:cs="宋体"/>
          <w:sz w:val="24"/>
        </w:rPr>
      </w:pPr>
      <w:r>
        <w:rPr>
          <w:rFonts w:hint="eastAsia"/>
        </w:rPr>
        <w:t xml:space="preserve">    </w:t>
      </w:r>
      <w:r>
        <w:rPr>
          <w:rFonts w:hint="eastAsia" w:asciiTheme="minorEastAsia" w:hAnsiTheme="minorEastAsia" w:cstheme="minorEastAsia"/>
          <w:sz w:val="24"/>
        </w:rPr>
        <w:t>标准的航模有它规定的遥控信号格式即发送端发出周期为20ms的周期信号，每个周期传送N个通道每个通道用脉宽为1ms-2ms的正极性脉冲来控制</w:t>
      </w:r>
      <w:ins w:id="43" w:author="skr skr [2]" w:date="2023-08-03T14:16:32Z">
        <w:r>
          <w:rPr>
            <w:rFonts w:hint="eastAsia" w:asciiTheme="minorEastAsia" w:hAnsiTheme="minorEastAsia" w:cstheme="minorEastAsia"/>
            <w:sz w:val="24"/>
            <w:vertAlign w:val="superscript"/>
            <w:lang w:val="en-US" w:eastAsia="zh-CN"/>
            <w:rPrChange w:id="44" w:author="skr skr [2]" w:date="2023-08-03T14:16:36Z">
              <w:rPr>
                <w:rFonts w:hint="eastAsia" w:asciiTheme="minorEastAsia" w:hAnsiTheme="minorEastAsia" w:cstheme="minorEastAsia"/>
                <w:sz w:val="24"/>
                <w:lang w:val="en-US" w:eastAsia="zh-CN"/>
              </w:rPr>
            </w:rPrChange>
          </w:rPr>
          <w:t>[</w:t>
        </w:r>
      </w:ins>
      <w:ins w:id="46" w:author="skr skr [2]" w:date="2023-08-03T14:16:34Z">
        <w:r>
          <w:rPr>
            <w:rFonts w:hint="eastAsia" w:asciiTheme="minorEastAsia" w:hAnsiTheme="minorEastAsia" w:cstheme="minorEastAsia"/>
            <w:sz w:val="24"/>
            <w:vertAlign w:val="superscript"/>
            <w:lang w:val="en-US" w:eastAsia="zh-CN"/>
            <w:rPrChange w:id="47" w:author="skr skr [2]" w:date="2023-08-03T14:16:36Z">
              <w:rPr>
                <w:rFonts w:hint="eastAsia" w:asciiTheme="minorEastAsia" w:hAnsiTheme="minorEastAsia" w:cstheme="minorEastAsia"/>
                <w:sz w:val="24"/>
                <w:lang w:val="en-US" w:eastAsia="zh-CN"/>
              </w:rPr>
            </w:rPrChange>
          </w:rPr>
          <w:t>1</w:t>
        </w:r>
      </w:ins>
      <w:ins w:id="49" w:author="skr skr [2]" w:date="2023-08-03T14:16:32Z">
        <w:r>
          <w:rPr>
            <w:rFonts w:hint="eastAsia" w:asciiTheme="minorEastAsia" w:hAnsiTheme="minorEastAsia" w:cstheme="minorEastAsia"/>
            <w:sz w:val="24"/>
            <w:vertAlign w:val="superscript"/>
            <w:lang w:val="en-US" w:eastAsia="zh-CN"/>
            <w:rPrChange w:id="50" w:author="skr skr [2]" w:date="2023-08-03T14:16:36Z">
              <w:rPr>
                <w:rFonts w:hint="eastAsia" w:asciiTheme="minorEastAsia" w:hAnsiTheme="minorEastAsia" w:cstheme="minorEastAsia"/>
                <w:sz w:val="24"/>
                <w:lang w:val="en-US" w:eastAsia="zh-CN"/>
              </w:rPr>
            </w:rPrChange>
          </w:rPr>
          <w:t>]</w:t>
        </w:r>
      </w:ins>
      <w:r>
        <w:rPr>
          <w:rFonts w:hint="eastAsia" w:asciiTheme="minorEastAsia" w:hAnsiTheme="minorEastAsia" w:cstheme="minorEastAsia"/>
          <w:sz w:val="24"/>
        </w:rPr>
        <w:t>。PWM波的控制方式就是对逆变电路开关器件的通断进行控制，使输出端得到一系列幅值相等的脉冲，用这些脉冲来代替正弦波或所需要的波形。也就是在输出波形的半个周期中产生多个脉冲，使各脉冲的等值电压为正弦波形，所获得的输出平滑且低次谐波少。按一定的规则对各脉冲的宽度进行调制，即可改变逆变电路输出电压的大小，也可改变输出频率。以舵机为例，舵机的连接线都是三根导线加一个接头。三线的排列一般为1-信号线；2-正电源线；3-负电源线，舵机转动角度范围0-180度通过周期为20ms的PWM信号控制。PWM信号高电平延时时间在0.5-2.5ms之间。高电平的持续时间决定了舵机的角度。例如高电平为0.5ms时,舵机将转到 度0度；高电平为1.5ms时,舵机将转到90度;高电平为2.5ms时,舵机将转到180度。</w:t>
      </w:r>
    </w:p>
    <w:p>
      <w:pPr>
        <w:jc w:val="center"/>
        <w:rPr>
          <w:ins w:id="52" w:author="csu0213pl@163.com" w:date="2023-08-03T13:24:00Z"/>
          <w:del w:id="53" w:author="csu0213pl@163.com" w:date="2023-08-03T13:24:00Z"/>
          <w:rFonts w:ascii="宋体" w:hAnsi="宋体" w:eastAsia="宋体" w:cs="宋体"/>
          <w:sz w:val="18"/>
          <w:szCs w:val="18"/>
        </w:rPr>
      </w:pPr>
      <w:ins w:id="54" w:author="csu0213pl@163.com" w:date="2023-08-03T13:24:00Z">
        <w:r>
          <w:rPr>
            <w:rFonts w:hint="eastAsia" w:ascii="宋体" w:hAnsi="宋体" w:eastAsia="宋体" w:cs="宋体"/>
            <w:sz w:val="18"/>
            <w:szCs w:val="18"/>
          </w:rPr>
          <w:t>表1</w:t>
        </w:r>
      </w:ins>
    </w:p>
    <w:p>
      <w:pPr>
        <w:spacing w:line="240" w:lineRule="auto"/>
        <w:jc w:val="center"/>
        <w:rPr>
          <w:del w:id="56" w:author="csu0213pl@163.com" w:date="2023-08-03T13:24:00Z"/>
          <w:rFonts w:hint="eastAsia" w:ascii="宋体" w:hAnsi="宋体" w:eastAsia="宋体" w:cs="宋体"/>
          <w:sz w:val="24"/>
        </w:rPr>
        <w:pPrChange w:id="55" w:author="csu0213pl@163.com" w:date="2023-08-03T13:24:00Z">
          <w:pPr>
            <w:spacing w:line="360" w:lineRule="auto"/>
            <w:jc w:val="center"/>
          </w:pPr>
        </w:pPrChange>
      </w:pPr>
      <w:r>
        <w:rPr>
          <w:rStyle w:val="17"/>
        </w:rPr>
        <w:commentReference w:id="2"/>
      </w:r>
    </w:p>
    <w:tbl>
      <w:tblPr>
        <w:tblStyle w:val="13"/>
        <w:tblW w:w="0" w:type="auto"/>
        <w:tblInd w:w="17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70" w:type="dxa"/>
            <w:gridSpan w:val="2"/>
          </w:tcPr>
          <w:p>
            <w:pPr>
              <w:spacing w:line="360" w:lineRule="auto"/>
              <w:jc w:val="center"/>
              <w:rPr>
                <w:rFonts w:ascii="宋体" w:hAnsi="宋体" w:eastAsia="宋体" w:cs="宋体"/>
                <w:sz w:val="18"/>
                <w:szCs w:val="18"/>
              </w:rPr>
            </w:pPr>
            <w:r>
              <w:rPr>
                <w:rFonts w:hint="eastAsia" w:ascii="宋体" w:hAnsi="宋体" w:eastAsia="宋体" w:cs="宋体"/>
                <w:sz w:val="18"/>
                <w:szCs w:val="18"/>
              </w:rPr>
              <w:t>WFLY接收器主要参数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频段</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2.400GHz-2.483GHz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电源</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4.8V-6V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通道数量</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7通道</w:t>
            </w:r>
          </w:p>
        </w:tc>
      </w:tr>
    </w:tbl>
    <w:p>
      <w:pPr>
        <w:jc w:val="center"/>
        <w:rPr>
          <w:del w:id="57" w:author="csu0213pl@163.com" w:date="2023-08-03T13:24:00Z"/>
          <w:rFonts w:ascii="宋体" w:hAnsi="宋体" w:eastAsia="宋体" w:cs="宋体"/>
          <w:sz w:val="18"/>
          <w:szCs w:val="18"/>
        </w:rPr>
      </w:pPr>
      <w:del w:id="58" w:author="csu0213pl@163.com" w:date="2023-08-03T13:24:00Z">
        <w:r>
          <w:rPr>
            <w:rFonts w:hint="eastAsia" w:ascii="宋体" w:hAnsi="宋体" w:eastAsia="宋体" w:cs="宋体"/>
            <w:sz w:val="18"/>
            <w:szCs w:val="18"/>
          </w:rPr>
          <w:delText>表1</w:delText>
        </w:r>
      </w:del>
    </w:p>
    <w:p>
      <w:pPr>
        <w:spacing w:line="360" w:lineRule="auto"/>
        <w:jc w:val="center"/>
        <w:rPr>
          <w:rFonts w:ascii="宋体" w:hAnsi="宋体" w:eastAsia="宋体" w:cs="宋体"/>
          <w:sz w:val="18"/>
          <w:szCs w:val="18"/>
        </w:rPr>
      </w:pPr>
    </w:p>
    <w:p>
      <w:pPr>
        <w:spacing w:line="360" w:lineRule="auto"/>
        <w:jc w:val="center"/>
        <w:rPr>
          <w:rFonts w:ascii="宋体" w:hAnsi="宋体" w:eastAsia="宋体" w:cs="宋体"/>
          <w:sz w:val="24"/>
        </w:rPr>
      </w:pPr>
      <w:commentRangeStart w:id="3"/>
      <w:r>
        <w:rPr>
          <w:rFonts w:hint="eastAsia" w:ascii="宋体" w:hAnsi="宋体" w:eastAsia="宋体" w:cs="宋体"/>
          <w:sz w:val="24"/>
        </w:rPr>
        <w:drawing>
          <wp:inline distT="0" distB="0" distL="114300" distR="114300">
            <wp:extent cx="2305050" cy="1753235"/>
            <wp:effectExtent l="0" t="0" r="0" b="0"/>
            <wp:docPr id="71" name="图片 71" descr="169087368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90873684828"/>
                    <pic:cNvPicPr>
                      <a:picLocks noChangeAspect="1"/>
                    </pic:cNvPicPr>
                  </pic:nvPicPr>
                  <pic:blipFill>
                    <a:blip r:embed="rId16"/>
                    <a:stretch>
                      <a:fillRect/>
                    </a:stretch>
                  </pic:blipFill>
                  <pic:spPr>
                    <a:xfrm>
                      <a:off x="0" y="0"/>
                      <a:ext cx="2309838" cy="1757173"/>
                    </a:xfrm>
                    <a:prstGeom prst="rect">
                      <a:avLst/>
                    </a:prstGeom>
                  </pic:spPr>
                </pic:pic>
              </a:graphicData>
            </a:graphic>
          </wp:inline>
        </w:drawing>
      </w:r>
      <w:commentRangeEnd w:id="3"/>
      <w:r>
        <w:rPr>
          <w:rStyle w:val="17"/>
        </w:rPr>
        <w:commentReference w:id="3"/>
      </w:r>
      <w:ins w:id="59" w:author="csu0213pl@163.com" w:date="2023-08-03T13:25:00Z">
        <w:r>
          <w:rPr>
            <w:rFonts w:hint="eastAsia" w:ascii="宋体" w:hAnsi="宋体" w:eastAsia="宋体" w:cs="宋体"/>
            <w:sz w:val="24"/>
          </w:rPr>
          <w:t xml:space="preserve"> </w:t>
        </w:r>
      </w:ins>
      <w:ins w:id="60" w:author="csu0213pl@163.com" w:date="2023-08-03T13:25:00Z">
        <w:r>
          <w:rPr>
            <w:rFonts w:ascii="宋体" w:hAnsi="宋体" w:eastAsia="宋体" w:cs="宋体"/>
            <w:sz w:val="24"/>
          </w:rPr>
          <w:t xml:space="preserve">   </w:t>
        </w:r>
      </w:ins>
      <w:ins w:id="61" w:author="csu0213pl@163.com" w:date="2023-08-03T13:25:00Z">
        <w:r>
          <w:rPr/>
          <w:drawing>
            <wp:inline distT="0" distB="0" distL="114300" distR="114300">
              <wp:extent cx="2286000" cy="1828800"/>
              <wp:effectExtent l="0" t="0" r="0" b="0"/>
              <wp:docPr id="1806679815" name="图片 1806679815" descr="168947491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9815" name="图片 1806679815" descr="1689474919031"/>
                      <pic:cNvPicPr>
                        <a:picLocks noChangeAspect="1"/>
                      </pic:cNvPicPr>
                    </pic:nvPicPr>
                    <pic:blipFill>
                      <a:blip r:embed="rId17"/>
                      <a:srcRect l="8301" t="16181" r="6590" b="15735"/>
                      <a:stretch>
                        <a:fillRect/>
                      </a:stretch>
                    </pic:blipFill>
                    <pic:spPr>
                      <a:xfrm>
                        <a:off x="0" y="0"/>
                        <a:ext cx="2286000" cy="1828800"/>
                      </a:xfrm>
                      <a:prstGeom prst="rect">
                        <a:avLst/>
                      </a:prstGeom>
                    </pic:spPr>
                  </pic:pic>
                </a:graphicData>
              </a:graphic>
            </wp:inline>
          </w:drawing>
        </w:r>
      </w:ins>
    </w:p>
    <w:p>
      <w:pPr>
        <w:pStyle w:val="18"/>
        <w:spacing w:line="360" w:lineRule="auto"/>
        <w:ind w:firstLine="360"/>
        <w:jc w:val="center"/>
        <w:rPr>
          <w:ins w:id="63" w:author="csu0213pl@163.com" w:date="2023-08-03T13:26:00Z"/>
          <w:rFonts w:ascii="宋体" w:hAnsi="宋体" w:eastAsia="宋体" w:cs="宋体"/>
          <w:sz w:val="18"/>
          <w:szCs w:val="18"/>
        </w:rPr>
      </w:pPr>
      <w:r>
        <w:rPr>
          <w:rFonts w:hint="eastAsia" w:ascii="宋体" w:hAnsi="宋体" w:eastAsia="宋体" w:cs="宋体"/>
          <w:sz w:val="18"/>
          <w:szCs w:val="18"/>
        </w:rPr>
        <w:t>图10 航模接收器</w:t>
      </w:r>
      <w:ins w:id="64" w:author="csu0213pl@163.com" w:date="2023-08-03T13:26:00Z">
        <w:r>
          <w:rPr>
            <w:rFonts w:hint="eastAsia" w:ascii="宋体" w:hAnsi="宋体" w:eastAsia="宋体" w:cs="宋体"/>
            <w:sz w:val="18"/>
            <w:szCs w:val="18"/>
          </w:rPr>
          <w:t xml:space="preserve"> </w:t>
        </w:r>
      </w:ins>
      <w:ins w:id="65" w:author="csu0213pl@163.com" w:date="2023-08-03T13:26:00Z">
        <w:r>
          <w:rPr>
            <w:rFonts w:ascii="宋体" w:hAnsi="宋体" w:eastAsia="宋体" w:cs="宋体"/>
            <w:sz w:val="18"/>
            <w:szCs w:val="18"/>
          </w:rPr>
          <w:t xml:space="preserve">                               </w:t>
        </w:r>
      </w:ins>
      <w:ins w:id="66" w:author="csu0213pl@163.com" w:date="2023-08-03T13:26:00Z">
        <w:r>
          <w:rPr>
            <w:rFonts w:hint="eastAsia" w:ascii="宋体" w:hAnsi="宋体" w:eastAsia="宋体" w:cs="宋体"/>
            <w:sz w:val="18"/>
            <w:szCs w:val="18"/>
          </w:rPr>
          <w:t>图11 舵机</w:t>
        </w:r>
      </w:ins>
    </w:p>
    <w:p>
      <w:pPr>
        <w:jc w:val="center"/>
        <w:rPr>
          <w:rFonts w:ascii="宋体" w:hAnsi="宋体" w:eastAsia="宋体" w:cs="宋体"/>
          <w:sz w:val="18"/>
          <w:szCs w:val="18"/>
        </w:rPr>
      </w:pPr>
    </w:p>
    <w:p>
      <w:pPr>
        <w:spacing w:line="360" w:lineRule="auto"/>
        <w:jc w:val="center"/>
      </w:pPr>
      <w:ins w:id="67" w:author="skr skr" w:date="2023-08-01T08:41:00Z">
        <w:del w:id="68" w:author="csu0213pl@163.com" w:date="2023-08-03T13:25:00Z">
          <w:r>
            <w:rPr/>
            <w:drawing>
              <wp:inline distT="0" distB="0" distL="114300" distR="114300">
                <wp:extent cx="2286000" cy="1828800"/>
                <wp:effectExtent l="0" t="0" r="0" b="0"/>
                <wp:docPr id="37" name="图片 37" descr="168947491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89474919031"/>
                        <pic:cNvPicPr>
                          <a:picLocks noChangeAspect="1"/>
                        </pic:cNvPicPr>
                      </pic:nvPicPr>
                      <pic:blipFill>
                        <a:blip r:embed="rId17"/>
                        <a:srcRect l="8301" t="16181" r="6590" b="15735"/>
                        <a:stretch>
                          <a:fillRect/>
                        </a:stretch>
                      </pic:blipFill>
                      <pic:spPr>
                        <a:xfrm>
                          <a:off x="0" y="0"/>
                          <a:ext cx="2286000" cy="1828800"/>
                        </a:xfrm>
                        <a:prstGeom prst="rect">
                          <a:avLst/>
                        </a:prstGeom>
                      </pic:spPr>
                    </pic:pic>
                  </a:graphicData>
                </a:graphic>
              </wp:inline>
            </w:drawing>
          </w:r>
        </w:del>
      </w:ins>
    </w:p>
    <w:p>
      <w:pPr>
        <w:pStyle w:val="18"/>
        <w:spacing w:line="360" w:lineRule="auto"/>
        <w:ind w:firstLine="360"/>
        <w:jc w:val="center"/>
        <w:rPr>
          <w:del w:id="71" w:author="csu0213pl@163.com" w:date="2023-08-03T13:26:00Z"/>
          <w:rFonts w:ascii="宋体" w:hAnsi="宋体" w:eastAsia="宋体" w:cs="宋体"/>
          <w:sz w:val="18"/>
          <w:szCs w:val="18"/>
        </w:rPr>
      </w:pPr>
      <w:del w:id="72" w:author="csu0213pl@163.com" w:date="2023-08-03T13:26:00Z">
        <w:r>
          <w:rPr>
            <w:rFonts w:hint="eastAsia" w:ascii="宋体" w:hAnsi="宋体" w:eastAsia="宋体" w:cs="宋体"/>
            <w:sz w:val="18"/>
            <w:szCs w:val="18"/>
          </w:rPr>
          <w:delText>图11 舵机</w:delText>
        </w:r>
      </w:del>
    </w:p>
    <w:p>
      <w:pPr>
        <w:spacing w:line="360" w:lineRule="auto"/>
        <w:jc w:val="center"/>
        <w:rPr>
          <w:rFonts w:ascii="宋体" w:hAnsi="宋体" w:eastAsia="宋体" w:cs="宋体"/>
          <w:sz w:val="24"/>
        </w:rPr>
      </w:pPr>
    </w:p>
    <w:p>
      <w:pPr>
        <w:spacing w:line="360" w:lineRule="auto"/>
        <w:jc w:val="center"/>
        <w:rPr>
          <w:rFonts w:ascii="宋体" w:hAnsi="宋体" w:eastAsia="宋体" w:cs="宋体"/>
          <w:sz w:val="24"/>
        </w:rPr>
      </w:pPr>
    </w:p>
    <w:p>
      <w:pPr>
        <w:pStyle w:val="18"/>
        <w:spacing w:line="360" w:lineRule="auto"/>
        <w:ind w:firstLine="360"/>
        <w:jc w:val="center"/>
        <w:rPr>
          <w:rFonts w:hint="eastAsia" w:ascii="宋体" w:hAnsi="宋体" w:eastAsia="宋体" w:cs="宋体"/>
          <w:sz w:val="18"/>
          <w:szCs w:val="18"/>
          <w:rPrChange w:id="74" w:author="skr skr [2]" w:date="2023-08-03T13:45:29Z">
            <w:rPr>
              <w:rFonts w:ascii="宋体" w:hAnsi="宋体" w:eastAsia="宋体" w:cs="宋体"/>
              <w:sz w:val="24"/>
            </w:rPr>
          </w:rPrChange>
        </w:rPr>
        <w:pPrChange w:id="73" w:author="skr skr [2]" w:date="2023-08-03T13:41:27Z">
          <w:pPr>
            <w:spacing w:line="360" w:lineRule="auto"/>
            <w:jc w:val="center"/>
          </w:pPr>
        </w:pPrChange>
      </w:pPr>
      <w:ins w:id="75" w:author="skr skr [2]" w:date="2023-08-03T13:41:25Z">
        <w:r>
          <w:rPr>
            <w:rFonts w:hint="eastAsia" w:ascii="宋体" w:hAnsi="宋体" w:eastAsia="宋体" w:cs="宋体"/>
            <w:sz w:val="18"/>
            <w:szCs w:val="18"/>
            <w:rPrChange w:id="76" w:author="skr skr [2]" w:date="2023-08-03T13:45:29Z">
              <w:rPr>
                <w:rFonts w:hint="eastAsia" w:ascii="宋体" w:hAnsi="宋体" w:eastAsia="宋体" w:cs="宋体"/>
                <w:sz w:val="18"/>
                <w:szCs w:val="18"/>
                <w:highlight w:val="yellow"/>
              </w:rPr>
            </w:rPrChange>
          </w:rPr>
          <w:t>表2</w:t>
        </w:r>
      </w:ins>
    </w:p>
    <w:tbl>
      <w:tblPr>
        <w:tblStyle w:val="13"/>
        <w:tblW w:w="6570" w:type="dxa"/>
        <w:tblInd w:w="17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0"/>
        <w:gridCol w:w="3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70" w:type="dxa"/>
            <w:gridSpan w:val="2"/>
          </w:tcPr>
          <w:p>
            <w:pPr>
              <w:spacing w:line="360" w:lineRule="auto"/>
              <w:jc w:val="center"/>
              <w:rPr>
                <w:rFonts w:ascii="宋体" w:hAnsi="宋体" w:eastAsia="宋体" w:cs="宋体"/>
                <w:sz w:val="18"/>
                <w:szCs w:val="18"/>
              </w:rPr>
            </w:pPr>
            <w:r>
              <w:rPr>
                <w:rFonts w:hint="eastAsia" w:ascii="宋体" w:hAnsi="宋体" w:eastAsia="宋体" w:cs="宋体"/>
                <w:sz w:val="18"/>
                <w:szCs w:val="18"/>
              </w:rPr>
              <w:t>好盈天行者电调主要参数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输出能力</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持续电流50A,短时候电流70A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电源输入</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3-4节Lipo锂电池组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Theme="minorEastAsia" w:hAnsiTheme="minorEastAsia" w:cstheme="minorEastAsia"/>
                <w:sz w:val="18"/>
                <w:szCs w:val="18"/>
              </w:rPr>
              <w:t>BEC输出</w:t>
            </w:r>
          </w:p>
        </w:tc>
        <w:tc>
          <w:tcPr>
            <w:tcW w:w="3470" w:type="dxa"/>
          </w:tcPr>
          <w:p>
            <w:pPr>
              <w:spacing w:line="360" w:lineRule="auto"/>
              <w:jc w:val="center"/>
              <w:rPr>
                <w:rFonts w:ascii="宋体" w:hAnsi="宋体" w:eastAsia="宋体" w:cs="宋体"/>
                <w:sz w:val="18"/>
                <w:szCs w:val="18"/>
              </w:rPr>
            </w:pPr>
            <w:r>
              <w:rPr>
                <w:rFonts w:hint="eastAsia" w:asciiTheme="minorEastAsia" w:hAnsiTheme="minorEastAsia" w:cstheme="minorEastAsia"/>
                <w:sz w:val="18"/>
                <w:szCs w:val="18"/>
              </w:rPr>
              <w:t>5V@5A（内置开关稳压模式BEC）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电调类型</w:t>
            </w:r>
          </w:p>
        </w:tc>
        <w:tc>
          <w:tcPr>
            <w:tcW w:w="3470" w:type="dxa"/>
          </w:tcPr>
          <w:p>
            <w:pPr>
              <w:spacing w:line="360" w:lineRule="auto"/>
              <w:jc w:val="center"/>
              <w:rPr>
                <w:rFonts w:ascii="宋体" w:hAnsi="宋体" w:eastAsia="宋体" w:cs="宋体"/>
                <w:sz w:val="18"/>
                <w:szCs w:val="18"/>
              </w:rPr>
            </w:pPr>
            <w:r>
              <w:rPr>
                <w:rFonts w:hint="eastAsia" w:ascii="宋体" w:hAnsi="宋体" w:eastAsia="宋体" w:cs="宋体"/>
                <w:sz w:val="18"/>
                <w:szCs w:val="18"/>
              </w:rPr>
              <w:t>单项无刷</w:t>
            </w:r>
          </w:p>
        </w:tc>
      </w:tr>
    </w:tbl>
    <w:p>
      <w:pPr>
        <w:pStyle w:val="18"/>
        <w:spacing w:line="360" w:lineRule="auto"/>
        <w:ind w:firstLine="360"/>
        <w:jc w:val="center"/>
        <w:rPr>
          <w:del w:id="78" w:author="skr skr [2]" w:date="2023-08-03T13:41:25Z"/>
          <w:rFonts w:ascii="宋体" w:hAnsi="宋体" w:eastAsia="宋体" w:cs="宋体"/>
          <w:sz w:val="18"/>
          <w:szCs w:val="18"/>
        </w:rPr>
      </w:pPr>
      <w:del w:id="79" w:author="skr skr [2]" w:date="2023-08-03T13:41:25Z">
        <w:r>
          <w:rPr>
            <w:rFonts w:hint="eastAsia" w:ascii="宋体" w:hAnsi="宋体" w:eastAsia="宋体" w:cs="宋体"/>
            <w:sz w:val="18"/>
            <w:szCs w:val="18"/>
            <w:highlight w:val="yellow"/>
            <w:rPrChange w:id="80" w:author="csu0213pl@163.com" w:date="2023-08-03T13:26:00Z">
              <w:rPr>
                <w:rFonts w:hint="eastAsia" w:ascii="宋体" w:hAnsi="宋体" w:eastAsia="宋体" w:cs="宋体"/>
                <w:sz w:val="18"/>
                <w:szCs w:val="18"/>
              </w:rPr>
            </w:rPrChange>
          </w:rPr>
          <w:delText>表2</w:delText>
        </w:r>
      </w:del>
    </w:p>
    <w:p>
      <w:pPr>
        <w:spacing w:line="360" w:lineRule="auto"/>
        <w:jc w:val="center"/>
        <w:rPr>
          <w:rFonts w:ascii="宋体" w:hAnsi="宋体" w:eastAsia="宋体" w:cs="宋体"/>
          <w:sz w:val="24"/>
        </w:rPr>
      </w:pPr>
      <w:r>
        <w:rPr>
          <w:rFonts w:hint="eastAsia" w:ascii="宋体" w:hAnsi="宋体" w:eastAsia="宋体" w:cs="宋体"/>
          <w:sz w:val="24"/>
        </w:rPr>
        <w:drawing>
          <wp:inline distT="0" distB="0" distL="114300" distR="114300">
            <wp:extent cx="2965450" cy="1577975"/>
            <wp:effectExtent l="0" t="0" r="6350" b="3175"/>
            <wp:docPr id="72" name="图片 72" descr="169087405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90874050786"/>
                    <pic:cNvPicPr>
                      <a:picLocks noChangeAspect="1"/>
                    </pic:cNvPicPr>
                  </pic:nvPicPr>
                  <pic:blipFill>
                    <a:blip r:embed="rId18"/>
                    <a:srcRect l="1818" r="1132" b="1603"/>
                    <a:stretch>
                      <a:fillRect/>
                    </a:stretch>
                  </pic:blipFill>
                  <pic:spPr>
                    <a:xfrm>
                      <a:off x="0" y="0"/>
                      <a:ext cx="2974627" cy="1583304"/>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图12 电子调速器</w:t>
      </w:r>
    </w:p>
    <w:p>
      <w:pPr>
        <w:spacing w:line="360" w:lineRule="auto"/>
        <w:jc w:val="center"/>
        <w:rPr>
          <w:rFonts w:ascii="宋体" w:hAnsi="宋体" w:eastAsia="宋体" w:cs="宋体"/>
          <w:sz w:val="24"/>
        </w:rPr>
      </w:pPr>
      <w:r>
        <w:rPr>
          <w:sz w:val="24"/>
        </w:rPr>
        <w:drawing>
          <wp:inline distT="0" distB="0" distL="114300" distR="114300">
            <wp:extent cx="3689350" cy="3300095"/>
            <wp:effectExtent l="0" t="0" r="6350" b="0"/>
            <wp:docPr id="70" name="图片 70" descr="169087281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90872812138"/>
                    <pic:cNvPicPr>
                      <a:picLocks noChangeAspect="1"/>
                    </pic:cNvPicPr>
                  </pic:nvPicPr>
                  <pic:blipFill>
                    <a:blip r:embed="rId19"/>
                    <a:srcRect l="6030" r="7286" b="1933"/>
                    <a:stretch>
                      <a:fillRect/>
                    </a:stretch>
                  </pic:blipFill>
                  <pic:spPr>
                    <a:xfrm>
                      <a:off x="0" y="0"/>
                      <a:ext cx="3691580" cy="330209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图13 PWM波</w:t>
      </w:r>
    </w:p>
    <w:p>
      <w:pPr>
        <w:spacing w:line="360" w:lineRule="auto"/>
        <w:jc w:val="center"/>
        <w:rPr>
          <w:rFonts w:ascii="宋体" w:hAnsi="宋体" w:eastAsia="宋体" w:cs="宋体"/>
          <w:sz w:val="24"/>
        </w:rPr>
      </w:pPr>
    </w:p>
    <w:p>
      <w:pPr>
        <w:spacing w:line="360" w:lineRule="auto"/>
        <w:jc w:val="center"/>
        <w:rPr>
          <w:rFonts w:ascii="宋体" w:hAnsi="宋体" w:eastAsia="宋体" w:cs="宋体"/>
          <w:sz w:val="24"/>
        </w:rPr>
      </w:pPr>
      <w:r>
        <w:rPr>
          <w:rFonts w:hint="eastAsia" w:ascii="宋体" w:hAnsi="宋体" w:eastAsia="宋体" w:cs="宋体"/>
          <w:sz w:val="24"/>
        </w:rPr>
        <w:drawing>
          <wp:inline distT="0" distB="0" distL="114300" distR="114300">
            <wp:extent cx="3397250" cy="1833245"/>
            <wp:effectExtent l="0" t="0" r="0" b="0"/>
            <wp:docPr id="3" name="图片 3" descr="168947300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89473007009"/>
                    <pic:cNvPicPr>
                      <a:picLocks noChangeAspect="1"/>
                    </pic:cNvPicPr>
                  </pic:nvPicPr>
                  <pic:blipFill>
                    <a:blip r:embed="rId20"/>
                    <a:srcRect l="4267" t="10856" r="4821" b="5756"/>
                    <a:stretch>
                      <a:fillRect/>
                    </a:stretch>
                  </pic:blipFill>
                  <pic:spPr>
                    <a:xfrm>
                      <a:off x="0" y="0"/>
                      <a:ext cx="3405302" cy="1837842"/>
                    </a:xfrm>
                    <a:prstGeom prst="rect">
                      <a:avLst/>
                    </a:prstGeom>
                  </pic:spPr>
                </pic:pic>
              </a:graphicData>
            </a:graphic>
          </wp:inline>
        </w:drawing>
      </w:r>
    </w:p>
    <w:p>
      <w:pPr>
        <w:spacing w:line="360" w:lineRule="auto"/>
        <w:jc w:val="center"/>
        <w:rPr>
          <w:rFonts w:ascii="宋体" w:hAnsi="宋体" w:eastAsia="宋体" w:cs="宋体"/>
          <w:sz w:val="24"/>
        </w:rPr>
      </w:pPr>
      <w:r>
        <w:rPr>
          <w:rFonts w:hint="eastAsia" w:ascii="宋体" w:hAnsi="宋体" w:eastAsia="宋体" w:cs="宋体"/>
          <w:sz w:val="18"/>
          <w:szCs w:val="18"/>
        </w:rPr>
        <w:t>图14 PWM波和舵机关系</w:t>
      </w:r>
    </w:p>
    <w:p>
      <w:pPr>
        <w:spacing w:line="360" w:lineRule="auto"/>
        <w:jc w:val="center"/>
        <w:rPr>
          <w:rFonts w:ascii="宋体" w:hAnsi="宋体" w:eastAsia="宋体" w:cs="宋体"/>
          <w:sz w:val="24"/>
        </w:rPr>
      </w:pPr>
      <w:ins w:id="82" w:author="skr skr" w:date="2023-08-01T08:41:00Z">
        <w:r>
          <w:rPr>
            <w:rFonts w:ascii="宋体" w:hAnsi="宋体" w:eastAsia="宋体" w:cs="宋体"/>
            <w:sz w:val="24"/>
          </w:rPr>
          <w:drawing>
            <wp:inline distT="0" distB="0" distL="114300" distR="114300">
              <wp:extent cx="4032250" cy="1884045"/>
              <wp:effectExtent l="0" t="0" r="6350" b="1905"/>
              <wp:docPr id="32" name="图片 32" descr="168948540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9485401292"/>
                      <pic:cNvPicPr>
                        <a:picLocks noChangeAspect="1"/>
                      </pic:cNvPicPr>
                    </pic:nvPicPr>
                    <pic:blipFill>
                      <a:blip r:embed="rId21"/>
                      <a:stretch>
                        <a:fillRect/>
                      </a:stretch>
                    </pic:blipFill>
                    <pic:spPr>
                      <a:xfrm>
                        <a:off x="0" y="0"/>
                        <a:ext cx="4037688" cy="1887181"/>
                      </a:xfrm>
                      <a:prstGeom prst="rect">
                        <a:avLst/>
                      </a:prstGeom>
                    </pic:spPr>
                  </pic:pic>
                </a:graphicData>
              </a:graphic>
            </wp:inline>
          </w:drawing>
        </w:r>
      </w:ins>
    </w:p>
    <w:p>
      <w:pPr>
        <w:jc w:val="center"/>
        <w:rPr>
          <w:rFonts w:ascii="宋体" w:hAnsi="宋体" w:eastAsia="宋体" w:cs="宋体"/>
          <w:sz w:val="18"/>
          <w:szCs w:val="18"/>
        </w:rPr>
      </w:pPr>
      <w:r>
        <w:rPr>
          <w:rFonts w:hint="eastAsia" w:ascii="宋体" w:hAnsi="宋体" w:eastAsia="宋体" w:cs="宋体"/>
          <w:sz w:val="18"/>
          <w:szCs w:val="18"/>
        </w:rPr>
        <w:t>图15 流程图</w:t>
      </w:r>
    </w:p>
    <w:p>
      <w:pPr>
        <w:spacing w:line="360" w:lineRule="auto"/>
        <w:outlineLvl w:val="1"/>
        <w:rPr>
          <w:rFonts w:ascii="黑体" w:hAnsi="黑体" w:eastAsia="黑体" w:cs="黑体"/>
          <w:b/>
          <w:bCs/>
          <w:sz w:val="24"/>
        </w:rPr>
      </w:pPr>
      <w:bookmarkStart w:id="25" w:name="_Toc17154"/>
      <w:bookmarkStart w:id="26" w:name="_Toc7160"/>
      <w:r>
        <w:rPr>
          <w:rFonts w:hint="eastAsia" w:ascii="黑体" w:hAnsi="黑体" w:eastAsia="黑体" w:cs="黑体"/>
          <w:b/>
          <w:bCs/>
          <w:sz w:val="24"/>
        </w:rPr>
        <w:t>3.2斜抛运动的最佳角度选择</w:t>
      </w:r>
      <w:bookmarkEnd w:id="25"/>
      <w:bookmarkEnd w:id="26"/>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在饲料离开炮筒之后做斜抛运动，此处探究不同角度对于距离的影响。在斜抛运动中，若抛射体的初速度为V，投射角度为</w:t>
      </w:r>
      <w:r>
        <w:rPr>
          <w:rFonts w:asciiTheme="minorEastAsia" w:hAnsiTheme="minorEastAsia" w:cstheme="minorEastAsia"/>
          <w:sz w:val="24"/>
        </w:rPr>
        <w:t>θ</w:t>
      </w:r>
      <w:r>
        <w:rPr>
          <w:rFonts w:hint="eastAsia" w:asciiTheme="minorEastAsia" w:hAnsiTheme="minorEastAsia" w:cstheme="minorEastAsia"/>
          <w:sz w:val="24"/>
        </w:rPr>
        <w:t>，则物体的运动方程为</w:t>
      </w:r>
    </w:p>
    <w:p>
      <w:pPr>
        <w:pStyle w:val="18"/>
        <w:spacing w:line="360" w:lineRule="auto"/>
        <w:ind w:firstLine="480"/>
        <w:jc w:val="right"/>
        <w:rPr>
          <w:rFonts w:asciiTheme="minorEastAsia" w:hAnsiTheme="minorEastAsia" w:cstheme="minorEastAsia"/>
          <w:sz w:val="24"/>
        </w:rPr>
      </w:pPr>
      <w:ins w:id="84" w:author="skr skr" w:date="2023-07-31T23:53:00Z"/>
      <w:ins w:id="85" w:author="skr skr" w:date="2023-07-31T23:53:00Z"/>
      <w:ins w:id="86" w:author="skr skr" w:date="2023-07-31T23:53:00Z"/>
      <w:ins w:id="87" w:author="skr skr" w:date="2023-07-31T23:53:00Z">
        <w:r>
          <w:rPr>
            <w:rFonts w:asciiTheme="minorEastAsia" w:hAnsiTheme="minorEastAsia" w:cstheme="minorEastAsia"/>
            <w:position w:val="-6"/>
            <w:sz w:val="24"/>
          </w:rPr>
          <w:object>
            <v:shape id="_x0000_i1025" o:spt="75" type="#_x0000_t75" style="height:13.95pt;width:58pt;" o:ole="t" filled="f" o:preferrelative="t" stroked="f" coordsize="21600,21600">
              <v:path/>
              <v:fill on="f" focussize="0,0"/>
              <v:stroke on="f" joinstyle="miter"/>
              <v:imagedata r:id="rId23" o:title=""/>
              <o:lock v:ext="edit" aspectratio="t"/>
              <w10:wrap type="none"/>
              <w10:anchorlock/>
            </v:shape>
            <o:OLEObject Type="Embed" ProgID="Equation.KSEE3" ShapeID="_x0000_i1025" DrawAspect="Content" ObjectID="_1468075725" r:id="rId22">
              <o:LockedField>false</o:LockedField>
            </o:OLEObject>
          </w:object>
        </w:r>
      </w:ins>
      <w:ins w:id="89" w:author="skr skr" w:date="2023-07-31T23:53:00Z"/>
      <w:r>
        <w:rPr>
          <w:rFonts w:hint="eastAsia" w:asciiTheme="minorEastAsia" w:hAnsiTheme="minorEastAsia" w:cstheme="minorEastAsia"/>
          <w:sz w:val="24"/>
        </w:rPr>
        <w:t>;                                （1）</w:t>
      </w:r>
    </w:p>
    <w:p>
      <w:pPr>
        <w:pStyle w:val="18"/>
        <w:spacing w:line="360" w:lineRule="auto"/>
        <w:ind w:firstLine="480"/>
        <w:jc w:val="center"/>
        <w:rPr>
          <w:rFonts w:asciiTheme="minorEastAsia" w:hAnsiTheme="minorEastAsia" w:cstheme="minorEastAsia"/>
          <w:sz w:val="24"/>
        </w:rPr>
      </w:pPr>
      <w:r>
        <w:rPr>
          <w:rFonts w:hint="eastAsia" w:asciiTheme="minorEastAsia" w:hAnsiTheme="minorEastAsia" w:cstheme="minorEastAsia"/>
          <w:position w:val="-24"/>
          <w:sz w:val="24"/>
        </w:rPr>
        <w:t xml:space="preserve">                            </w:t>
      </w:r>
      <w:r>
        <w:rPr>
          <w:rFonts w:hint="eastAsia" w:asciiTheme="minorEastAsia" w:hAnsiTheme="minorEastAsia" w:cstheme="minorEastAsia"/>
          <w:position w:val="-24"/>
          <w:sz w:val="24"/>
        </w:rPr>
        <w:object>
          <v:shape id="_x0000_i1026" o:spt="75" type="#_x0000_t75" style="height:27pt;width:81pt;" o:ole="t" filled="f" o:preferrelative="t" stroked="f" coordsize="21600,21600">
            <v:path/>
            <v:fill on="f" focussize="0,0"/>
            <v:stroke on="f" joinstyle="miter"/>
            <v:imagedata r:id="rId25" o:title=""/>
            <o:lock v:ext="edit" aspectratio="t"/>
            <w10:wrap type="none"/>
            <w10:anchorlock/>
          </v:shape>
          <o:OLEObject Type="Embed" ProgID="Equation.KSEE3" ShapeID="_x0000_i1026" DrawAspect="Content" ObjectID="_1468075726" r:id="rId24">
            <o:LockedField>false</o:LockedField>
          </o:OLEObject>
        </w:object>
      </w:r>
      <w:r>
        <w:rPr>
          <w:rFonts w:hint="eastAsia" w:asciiTheme="minorEastAsia" w:hAnsiTheme="minorEastAsia" w:cstheme="minorEastAsia"/>
          <w:sz w:val="24"/>
        </w:rPr>
        <w:t>;</w:t>
      </w:r>
      <w:ins w:id="90" w:author="skr skr" w:date="2023-08-01T08:57:00Z">
        <w:r>
          <w:rPr>
            <w:rFonts w:hint="eastAsia" w:asciiTheme="minorEastAsia" w:hAnsiTheme="minorEastAsia" w:cstheme="minorEastAsia"/>
            <w:sz w:val="24"/>
          </w:rPr>
          <w:t xml:space="preserve">      </w:t>
        </w:r>
      </w:ins>
      <w:r>
        <w:rPr>
          <w:rFonts w:hint="eastAsia" w:asciiTheme="minorEastAsia" w:hAnsiTheme="minorEastAsia" w:cstheme="minorEastAsia"/>
          <w:sz w:val="24"/>
        </w:rPr>
        <w:t xml:space="preserve">                      （2）</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结合式1，式2消去参数t,得水平射程下</w:t>
      </w:r>
      <w:r>
        <w:rPr>
          <w:rFonts w:hint="eastAsia" w:asciiTheme="minorEastAsia" w:hAnsiTheme="minorEastAsia" w:cstheme="minorEastAsia"/>
          <w:position w:val="-28"/>
          <w:sz w:val="24"/>
        </w:rPr>
        <w:object>
          <v:shape id="_x0000_i1027" o:spt="75" type="#_x0000_t75" style="height:35pt;width:68pt;" o:ole="t" filled="f" o:preferrelative="t" stroked="f" coordsize="21600,21600">
            <v:path/>
            <v:fill on="f" focussize="0,0"/>
            <v:stroke on="f" joinstyle="miter"/>
            <v:imagedata r:id="rId27" o:title=""/>
            <o:lock v:ext="edit" aspectratio="t"/>
            <w10:wrap type="none"/>
            <w10:anchorlock/>
          </v:shape>
          <o:OLEObject Type="Embed" ProgID="Equation.KSEE3" ShapeID="_x0000_i1027" DrawAspect="Content" ObjectID="_1468075727" r:id="rId26">
            <o:LockedField>false</o:LockedField>
          </o:OLEObject>
        </w:object>
      </w:r>
      <w:r>
        <w:rPr>
          <w:rFonts w:hint="eastAsia" w:asciiTheme="minorEastAsia" w:hAnsiTheme="minorEastAsia" w:cstheme="minorEastAsia"/>
          <w:sz w:val="24"/>
        </w:rPr>
        <w:t>.可见当投射击角为</w:t>
      </w:r>
    </w:p>
    <w:p>
      <w:pPr>
        <w:pStyle w:val="18"/>
        <w:spacing w:line="360" w:lineRule="auto"/>
        <w:ind w:firstLine="0" w:firstLineChars="0"/>
        <w:jc w:val="left"/>
        <w:rPr>
          <w:rFonts w:asciiTheme="minorEastAsia" w:hAnsiTheme="minorEastAsia" w:cstheme="minorEastAsia"/>
          <w:sz w:val="24"/>
        </w:rPr>
      </w:pPr>
      <w:r>
        <w:rPr>
          <w:rFonts w:asciiTheme="minorEastAsia" w:hAnsiTheme="minorEastAsia" w:cstheme="minorEastAsia"/>
          <w:sz w:val="24"/>
        </w:rPr>
        <w:t>θ</w:t>
      </w:r>
      <w:r>
        <w:rPr>
          <w:rFonts w:hint="eastAsia" w:asciiTheme="minorEastAsia" w:hAnsiTheme="minorEastAsia" w:cstheme="minorEastAsia"/>
          <w:sz w:val="24"/>
        </w:rPr>
        <w:t>=45°的时候，物体有最远的射程。</w:t>
      </w:r>
      <w:ins w:id="91" w:author="skr skr" w:date="2023-08-01T13:50:00Z"/>
      <w:ins w:id="92" w:author="skr skr" w:date="2023-08-01T13:50:00Z"/>
      <w:ins w:id="93" w:author="skr skr" w:date="2023-08-01T13:50:00Z"/>
      <w:ins w:id="94" w:author="skr skr" w:date="2023-08-01T13:50:00Z">
        <w:r>
          <w:rPr>
            <w:rFonts w:hint="eastAsia" w:asciiTheme="minorEastAsia" w:hAnsiTheme="minorEastAsia" w:cstheme="minorEastAsia"/>
            <w:position w:val="-28"/>
            <w:sz w:val="24"/>
          </w:rPr>
          <w:object>
            <v:shape id="_x0000_i1028" o:spt="75" type="#_x0000_t75" style="height:29pt;width:44pt;" o:ole="t" filled="f" o:preferrelative="t" stroked="f" coordsize="21600,21600">
              <v:path/>
              <v:fill on="f" focussize="0,0"/>
              <v:stroke on="f" joinstyle="miter"/>
              <v:imagedata r:id="rId29" o:title=""/>
              <o:lock v:ext="edit" aspectratio="t"/>
              <w10:wrap type="none"/>
              <w10:anchorlock/>
            </v:shape>
            <o:OLEObject Type="Embed" ProgID="Equation.KSEE3" ShapeID="_x0000_i1028" DrawAspect="Content" ObjectID="_1468075728" r:id="rId28">
              <o:LockedField>false</o:LockedField>
            </o:OLEObject>
          </w:object>
        </w:r>
      </w:ins>
      <w:ins w:id="96" w:author="skr skr" w:date="2023-08-01T13:50:00Z"/>
      <w:r>
        <w:rPr>
          <w:rFonts w:hint="eastAsia" w:asciiTheme="minorEastAsia" w:hAnsiTheme="minorEastAsia" w:cstheme="minorEastAsia"/>
          <w:sz w:val="24"/>
        </w:rPr>
        <w:t>。但此时场景为理想场景，即出手和落点在同一水平线。</w:t>
      </w:r>
    </w:p>
    <w:p>
      <w:pPr>
        <w:spacing w:line="360" w:lineRule="auto"/>
        <w:jc w:val="center"/>
        <w:rPr>
          <w:rFonts w:ascii="Arial" w:hAnsi="Arial" w:eastAsia="宋体" w:cs="Arial"/>
          <w:sz w:val="24"/>
        </w:rPr>
      </w:pPr>
      <w:r>
        <w:rPr>
          <w:sz w:val="24"/>
        </w:rPr>
        <w:drawing>
          <wp:inline distT="0" distB="0" distL="114300" distR="114300">
            <wp:extent cx="4877435" cy="1905000"/>
            <wp:effectExtent l="0" t="0" r="12065" b="0"/>
            <wp:docPr id="58" name="图片 58" descr="169087105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90871054748"/>
                    <pic:cNvPicPr>
                      <a:picLocks noChangeAspect="1"/>
                    </pic:cNvPicPr>
                  </pic:nvPicPr>
                  <pic:blipFill>
                    <a:blip r:embed="rId30"/>
                    <a:stretch>
                      <a:fillRect/>
                    </a:stretch>
                  </pic:blipFill>
                  <pic:spPr>
                    <a:xfrm>
                      <a:off x="0" y="0"/>
                      <a:ext cx="4877435" cy="1905000"/>
                    </a:xfrm>
                    <a:prstGeom prst="rect">
                      <a:avLst/>
                    </a:prstGeom>
                  </pic:spPr>
                </pic:pic>
              </a:graphicData>
            </a:graphic>
          </wp:inline>
        </w:drawing>
      </w:r>
    </w:p>
    <w:p>
      <w:pPr>
        <w:pStyle w:val="18"/>
        <w:spacing w:line="360" w:lineRule="auto"/>
        <w:ind w:firstLine="0" w:firstLineChars="0"/>
        <w:jc w:val="center"/>
        <w:rPr>
          <w:rFonts w:ascii="宋体" w:hAnsi="宋体" w:eastAsia="宋体" w:cs="宋体"/>
          <w:sz w:val="18"/>
          <w:szCs w:val="18"/>
        </w:rPr>
      </w:pPr>
      <w:r>
        <w:rPr>
          <w:rFonts w:hint="eastAsia" w:ascii="宋体" w:hAnsi="宋体" w:eastAsia="宋体" w:cs="宋体"/>
          <w:sz w:val="18"/>
          <w:szCs w:val="18"/>
        </w:rPr>
        <w:t>图16 抛体运动</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但鱼饲料的抛洒应该从较高地势的地方，往低地势进行一个抛洒。因此对斜抛运动更紧一步研究。设抛射点A落地点地面的相对高度为h，点B为弹道曲线与A处于同一水平线位置上，落地C位于直线AB的下方，故此时的射程应该为OC而非OB，根据图建立方程</w:t>
      </w:r>
    </w:p>
    <w:p>
      <w:pPr>
        <w:spacing w:line="360" w:lineRule="auto"/>
        <w:jc w:val="center"/>
        <w:rPr>
          <w:rFonts w:ascii="Arial" w:hAnsi="Arial" w:cs="Arial"/>
          <w:sz w:val="24"/>
        </w:rPr>
      </w:pPr>
      <w:r>
        <w:rPr>
          <w:rFonts w:hint="eastAsia" w:ascii="Arial" w:hAnsi="Arial" w:cs="Arial"/>
          <w:sz w:val="24"/>
        </w:rPr>
        <w:t xml:space="preserve">  </w:t>
      </w:r>
      <w:r>
        <w:rPr>
          <w:rFonts w:hint="eastAsia" w:ascii="Arial" w:hAnsi="Arial" w:cs="Arial"/>
          <w:sz w:val="24"/>
        </w:rPr>
        <w:drawing>
          <wp:inline distT="0" distB="0" distL="114300" distR="114300">
            <wp:extent cx="4804410" cy="2499360"/>
            <wp:effectExtent l="0" t="0" r="0" b="0"/>
            <wp:docPr id="61" name="图片 61" descr="169087205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90872057414"/>
                    <pic:cNvPicPr>
                      <a:picLocks noChangeAspect="1"/>
                    </pic:cNvPicPr>
                  </pic:nvPicPr>
                  <pic:blipFill>
                    <a:blip r:embed="rId31"/>
                    <a:srcRect r="16766" b="1353"/>
                    <a:stretch>
                      <a:fillRect/>
                    </a:stretch>
                  </pic:blipFill>
                  <pic:spPr>
                    <a:xfrm>
                      <a:off x="0" y="0"/>
                      <a:ext cx="4804410" cy="249936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图17 抛体运动</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设A（0，h），这时候抛体的运动方程为</w:t>
      </w:r>
      <w:r>
        <w:rPr>
          <w:rFonts w:hint="eastAsia" w:asciiTheme="minorEastAsia" w:hAnsiTheme="minorEastAsia" w:cstheme="minorEastAsia"/>
          <w:sz w:val="24"/>
        </w:rPr>
        <w:tab/>
      </w:r>
    </w:p>
    <w:p>
      <w:pPr>
        <w:pStyle w:val="18"/>
        <w:spacing w:line="360" w:lineRule="auto"/>
        <w:ind w:firstLine="480"/>
        <w:jc w:val="right"/>
        <w:rPr>
          <w:rFonts w:asciiTheme="minorEastAsia" w:hAnsiTheme="minorEastAsia" w:cstheme="minorEastAsia"/>
          <w:sz w:val="24"/>
        </w:rPr>
      </w:pPr>
      <w:ins w:id="97" w:author="skr skr" w:date="2023-07-31T23:53:00Z"/>
      <w:ins w:id="98" w:author="skr skr" w:date="2023-07-31T23:53:00Z"/>
      <w:ins w:id="99" w:author="skr skr" w:date="2023-07-31T23:53:00Z"/>
      <w:ins w:id="100" w:author="skr skr" w:date="2023-07-31T23:53:00Z">
        <w:r>
          <w:rPr>
            <w:rFonts w:hint="eastAsia" w:asciiTheme="minorEastAsia" w:hAnsiTheme="minorEastAsia" w:cstheme="minorEastAsia"/>
            <w:position w:val="-6"/>
            <w:sz w:val="24"/>
          </w:rPr>
          <w:object>
            <v:shape id="_x0000_i1029" o:spt="75" type="#_x0000_t75" style="height:14pt;width:68pt;" o:ole="t" filled="f" o:preferrelative="t" stroked="f" coordsize="21600,21600">
              <v:path/>
              <v:fill on="f" focussize="0,0"/>
              <v:stroke on="f" joinstyle="miter"/>
              <v:imagedata r:id="rId33" o:title=""/>
              <o:lock v:ext="edit" aspectratio="t"/>
              <w10:wrap type="none"/>
              <w10:anchorlock/>
            </v:shape>
            <o:OLEObject Type="Embed" ProgID="Equation.KSEE3" ShapeID="_x0000_i1029" DrawAspect="Content" ObjectID="_1468075729" r:id="rId32">
              <o:LockedField>false</o:LockedField>
            </o:OLEObject>
          </w:object>
        </w:r>
      </w:ins>
      <w:ins w:id="102" w:author="skr skr" w:date="2023-07-31T23:53:00Z"/>
      <w:r>
        <w:rPr>
          <w:rFonts w:hint="eastAsia" w:asciiTheme="minorEastAsia" w:hAnsiTheme="minorEastAsia" w:cstheme="minorEastAsia"/>
          <w:sz w:val="24"/>
        </w:rPr>
        <w:t>;                            （3）</w:t>
      </w:r>
    </w:p>
    <w:p>
      <w:pPr>
        <w:pStyle w:val="18"/>
        <w:spacing w:line="360" w:lineRule="auto"/>
        <w:ind w:firstLine="480"/>
        <w:jc w:val="right"/>
        <w:rPr>
          <w:rFonts w:asciiTheme="minorEastAsia" w:hAnsiTheme="minorEastAsia" w:cstheme="minorEastAsia"/>
          <w:sz w:val="24"/>
        </w:rPr>
      </w:pPr>
      <w:r>
        <w:rPr>
          <w:rFonts w:hint="eastAsia" w:asciiTheme="minorEastAsia" w:hAnsiTheme="minorEastAsia" w:cstheme="minorEastAsia"/>
          <w:position w:val="-24"/>
          <w:sz w:val="24"/>
        </w:rPr>
        <w:object>
          <v:shape id="_x0000_i1030" o:spt="75" type="#_x0000_t75" style="height:31pt;width:111pt;" o:ole="t" filled="f" o:preferrelative="t" stroked="f" coordsize="21600,21600">
            <v:path/>
            <v:fill on="f" focussize="0,0"/>
            <v:stroke on="f" joinstyle="miter"/>
            <v:imagedata r:id="rId35" o:title=""/>
            <o:lock v:ext="edit" aspectratio="t"/>
            <w10:wrap type="none"/>
            <w10:anchorlock/>
          </v:shape>
          <o:OLEObject Type="Embed" ProgID="Equation.KSEE3" ShapeID="_x0000_i1030" DrawAspect="Content" ObjectID="_1468075730" r:id="rId34">
            <o:LockedField>false</o:LockedField>
          </o:OLEObject>
        </w:object>
      </w:r>
      <w:r>
        <w:rPr>
          <w:rFonts w:hint="eastAsia" w:asciiTheme="minorEastAsia" w:hAnsiTheme="minorEastAsia" w:cstheme="minorEastAsia"/>
          <w:position w:val="-24"/>
          <w:sz w:val="24"/>
        </w:rPr>
        <w:t xml:space="preserve">；                     </w:t>
      </w:r>
      <w:r>
        <w:rPr>
          <w:rFonts w:hint="eastAsia" w:asciiTheme="minorEastAsia" w:hAnsiTheme="minorEastAsia" w:cstheme="minorEastAsia"/>
          <w:sz w:val="24"/>
        </w:rPr>
        <w:t>（4）</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结合式（3），式（4）消去参数t，的物体的运动方程为</w:t>
      </w:r>
    </w:p>
    <w:p>
      <w:pPr>
        <w:pStyle w:val="18"/>
        <w:spacing w:line="360" w:lineRule="auto"/>
        <w:ind w:firstLine="480"/>
        <w:jc w:val="right"/>
        <w:rPr>
          <w:rFonts w:asciiTheme="minorEastAsia" w:hAnsiTheme="minorEastAsia" w:cstheme="minorEastAsia"/>
          <w:sz w:val="24"/>
        </w:rPr>
      </w:pPr>
      <w:r>
        <w:rPr>
          <w:rFonts w:hint="eastAsia" w:asciiTheme="minorEastAsia" w:hAnsiTheme="minorEastAsia" w:cstheme="minorEastAsia"/>
          <w:position w:val="-24"/>
          <w:sz w:val="24"/>
        </w:rPr>
        <w:object>
          <v:shape id="_x0000_i1031" o:spt="75" type="#_x0000_t75" style="height:31pt;width:153pt;" o:ole="t" filled="f" o:preferrelative="t" stroked="f" coordsize="21600,21600">
            <v:path/>
            <v:fill on="f" focussize="0,0"/>
            <v:stroke on="f" joinstyle="miter"/>
            <v:imagedata r:id="rId37" o:title=""/>
            <o:lock v:ext="edit" aspectratio="t"/>
            <w10:wrap type="none"/>
            <w10:anchorlock/>
          </v:shape>
          <o:OLEObject Type="Embed" ProgID="Equation.KSEE3" ShapeID="_x0000_i1031" DrawAspect="Content" ObjectID="_1468075731" r:id="rId36">
            <o:LockedField>false</o:LockedField>
          </o:OLEObject>
        </w:object>
      </w:r>
      <w:r>
        <w:rPr>
          <w:rFonts w:hint="eastAsia" w:asciiTheme="minorEastAsia" w:hAnsiTheme="minorEastAsia" w:cstheme="minorEastAsia"/>
          <w:position w:val="-24"/>
          <w:sz w:val="24"/>
        </w:rPr>
        <w:t xml:space="preserve">；                </w:t>
      </w:r>
      <w:r>
        <w:rPr>
          <w:rFonts w:hint="eastAsia" w:asciiTheme="minorEastAsia" w:hAnsiTheme="minorEastAsia" w:cstheme="minorEastAsia"/>
          <w:sz w:val="24"/>
        </w:rPr>
        <w:t>（5）</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令y=0，则C点坐标（</w:t>
      </w:r>
      <w:ins w:id="103" w:author="skr skr" w:date="2023-07-31T23:53:00Z"/>
      <w:ins w:id="104" w:author="skr skr" w:date="2023-07-31T23:53:00Z"/>
      <w:ins w:id="105" w:author="skr skr" w:date="2023-07-31T23:53:00Z"/>
      <w:ins w:id="106" w:author="skr skr" w:date="2023-07-31T23:53:00Z">
        <w:r>
          <w:rPr>
            <w:rFonts w:asciiTheme="minorEastAsia" w:hAnsiTheme="minorEastAsia" w:cstheme="minorEastAsia"/>
            <w:position w:val="-28"/>
            <w:sz w:val="24"/>
          </w:rPr>
          <w:object>
            <v:shape id="_x0000_i1032" o:spt="75" type="#_x0000_t75" style="height:36pt;width:184pt;" o:ole="t" filled="f" o:preferrelative="t" stroked="f" coordsize="21600,21600">
              <v:path/>
              <v:fill on="f" focussize="0,0"/>
              <v:stroke on="f" joinstyle="miter"/>
              <v:imagedata r:id="rId39" o:title=""/>
              <o:lock v:ext="edit" aspectratio="t"/>
              <w10:wrap type="none"/>
              <w10:anchorlock/>
            </v:shape>
            <o:OLEObject Type="Embed" ProgID="Equation.KSEE3" ShapeID="_x0000_i1032" DrawAspect="Content" ObjectID="_1468075732" r:id="rId38">
              <o:LockedField>false</o:LockedField>
            </o:OLEObject>
          </w:object>
        </w:r>
      </w:ins>
      <w:ins w:id="108" w:author="skr skr" w:date="2023-07-31T23:53:00Z"/>
      <w:r>
        <w:rPr>
          <w:rFonts w:hint="eastAsia" w:asciiTheme="minorEastAsia" w:hAnsiTheme="minorEastAsia" w:cstheme="minorEastAsia"/>
          <w:sz w:val="24"/>
        </w:rPr>
        <w:t>，0）</w:t>
      </w:r>
    </w:p>
    <w:p>
      <w:pPr>
        <w:pStyle w:val="18"/>
        <w:spacing w:line="360" w:lineRule="auto"/>
        <w:ind w:firstLine="480"/>
        <w:jc w:val="left"/>
        <w:outlineLvl w:val="2"/>
        <w:rPr>
          <w:rFonts w:asciiTheme="minorEastAsia" w:hAnsiTheme="minorEastAsia" w:cstheme="minorEastAsia"/>
          <w:sz w:val="24"/>
        </w:rPr>
      </w:pPr>
      <w:bookmarkStart w:id="27" w:name="_Toc20163"/>
      <w:bookmarkStart w:id="28" w:name="_Toc7974"/>
      <w:bookmarkStart w:id="29" w:name="_Toc29664"/>
      <w:r>
        <w:rPr>
          <w:rFonts w:hint="eastAsia" w:asciiTheme="minorEastAsia" w:hAnsiTheme="minorEastAsia" w:cstheme="minorEastAsia"/>
          <w:sz w:val="24"/>
        </w:rPr>
        <w:t>试求最远距离所对应</w:t>
      </w:r>
      <w:r>
        <w:rPr>
          <w:rFonts w:asciiTheme="minorEastAsia" w:hAnsiTheme="minorEastAsia" w:cstheme="minorEastAsia"/>
          <w:sz w:val="24"/>
        </w:rPr>
        <w:t>θ</w:t>
      </w:r>
      <w:r>
        <w:rPr>
          <w:rFonts w:hint="eastAsia" w:asciiTheme="minorEastAsia" w:hAnsiTheme="minorEastAsia" w:cstheme="minorEastAsia"/>
          <w:sz w:val="24"/>
        </w:rPr>
        <w:t>值</w:t>
      </w:r>
      <w:bookmarkEnd w:id="27"/>
      <w:bookmarkEnd w:id="28"/>
      <w:bookmarkEnd w:id="29"/>
    </w:p>
    <w:p>
      <w:pPr>
        <w:pStyle w:val="18"/>
        <w:spacing w:line="360" w:lineRule="auto"/>
        <w:ind w:firstLine="480"/>
        <w:jc w:val="right"/>
        <w:rPr>
          <w:rFonts w:asciiTheme="minorEastAsia" w:hAnsiTheme="minorEastAsia" w:cstheme="minorEastAsia"/>
          <w:sz w:val="24"/>
        </w:rPr>
      </w:pPr>
      <w:r>
        <w:rPr>
          <w:rFonts w:hint="eastAsia" w:asciiTheme="minorEastAsia" w:hAnsiTheme="minorEastAsia" w:cstheme="minorEastAsia"/>
          <w:position w:val="-28"/>
          <w:sz w:val="24"/>
        </w:rPr>
        <w:t xml:space="preserve">   </w:t>
      </w:r>
      <w:r>
        <w:rPr>
          <w:rFonts w:hint="eastAsia" w:asciiTheme="minorEastAsia" w:hAnsiTheme="minorEastAsia" w:cstheme="minorEastAsia"/>
          <w:position w:val="-28"/>
          <w:sz w:val="24"/>
        </w:rPr>
        <w:object>
          <v:shape id="_x0000_i1033" o:spt="75" type="#_x0000_t75" style="height:38pt;width:222pt;" o:ole="t" filled="f" o:preferrelative="t" stroked="f" coordsize="21600,21600">
            <v:path/>
            <v:fill on="f" focussize="0,0"/>
            <v:stroke on="f" joinstyle="miter"/>
            <v:imagedata r:id="rId41" o:title=""/>
            <o:lock v:ext="edit" aspectratio="t"/>
            <w10:wrap type="none"/>
            <w10:anchorlock/>
          </v:shape>
          <o:OLEObject Type="Embed" ProgID="Equation.KSEE3" ShapeID="_x0000_i1033" DrawAspect="Content" ObjectID="_1468075733" r:id="rId40">
            <o:LockedField>false</o:LockedField>
          </o:OLEObject>
        </w:object>
      </w:r>
      <w:r>
        <w:rPr>
          <w:rFonts w:hint="eastAsia" w:asciiTheme="minorEastAsia" w:hAnsiTheme="minorEastAsia" w:cstheme="minorEastAsia"/>
          <w:position w:val="-28"/>
          <w:sz w:val="24"/>
        </w:rPr>
        <w:t xml:space="preserve">；         </w:t>
      </w:r>
      <w:r>
        <w:rPr>
          <w:rFonts w:hint="eastAsia" w:asciiTheme="minorEastAsia" w:hAnsiTheme="minorEastAsia" w:cstheme="minorEastAsia"/>
          <w:sz w:val="24"/>
        </w:rPr>
        <w:t>（6）</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对</w:t>
      </w:r>
      <w:r>
        <w:rPr>
          <w:rFonts w:asciiTheme="minorEastAsia" w:hAnsiTheme="minorEastAsia" w:cstheme="minorEastAsia"/>
          <w:sz w:val="24"/>
        </w:rPr>
        <w:t>θ</w:t>
      </w:r>
      <w:r>
        <w:rPr>
          <w:rFonts w:hint="eastAsia" w:asciiTheme="minorEastAsia" w:hAnsiTheme="minorEastAsia" w:cstheme="minorEastAsia"/>
          <w:sz w:val="24"/>
        </w:rPr>
        <w:t>进行求导</w:t>
      </w:r>
    </w:p>
    <w:p>
      <w:pPr>
        <w:pStyle w:val="18"/>
        <w:spacing w:line="360" w:lineRule="auto"/>
        <w:ind w:firstLine="480"/>
        <w:jc w:val="center"/>
        <w:rPr>
          <w:rFonts w:asciiTheme="minorEastAsia" w:hAnsiTheme="minorEastAsia" w:cstheme="minorEastAsia"/>
          <w:position w:val="-36"/>
          <w:sz w:val="24"/>
        </w:rPr>
      </w:pPr>
      <w:r>
        <w:rPr>
          <w:rFonts w:hint="eastAsia" w:asciiTheme="minorEastAsia" w:hAnsiTheme="minorEastAsia" w:cstheme="minorEastAsia"/>
          <w:sz w:val="24"/>
        </w:rPr>
        <w:drawing>
          <wp:anchor distT="0" distB="0" distL="114300" distR="114300" simplePos="0" relativeHeight="251660288" behindDoc="1" locked="0" layoutInCell="1" allowOverlap="1">
            <wp:simplePos x="0" y="0"/>
            <wp:positionH relativeFrom="column">
              <wp:posOffset>443865</wp:posOffset>
            </wp:positionH>
            <wp:positionV relativeFrom="paragraph">
              <wp:posOffset>533400</wp:posOffset>
            </wp:positionV>
            <wp:extent cx="474980" cy="426085"/>
            <wp:effectExtent l="0" t="0" r="7620" b="0"/>
            <wp:wrapNone/>
            <wp:docPr id="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pic:cNvPicPr>
                      <a:picLocks noChangeAspect="1"/>
                    </pic:cNvPicPr>
                  </pic:nvPicPr>
                  <pic:blipFill>
                    <a:blip r:embed="rId42"/>
                    <a:stretch>
                      <a:fillRect/>
                    </a:stretch>
                  </pic:blipFill>
                  <pic:spPr>
                    <a:xfrm>
                      <a:off x="0" y="0"/>
                      <a:ext cx="474980" cy="426085"/>
                    </a:xfrm>
                    <a:prstGeom prst="rect">
                      <a:avLst/>
                    </a:prstGeom>
                    <a:noFill/>
                    <a:ln>
                      <a:noFill/>
                    </a:ln>
                  </pic:spPr>
                </pic:pic>
              </a:graphicData>
            </a:graphic>
          </wp:anchor>
        </w:drawing>
      </w:r>
      <w:r>
        <w:rPr>
          <w:rFonts w:asciiTheme="minorEastAsia" w:hAnsiTheme="minorEastAsia" w:cstheme="minorEastAsia"/>
          <w:position w:val="-36"/>
          <w:sz w:val="24"/>
        </w:rPr>
        <w:object>
          <v:shape id="_x0000_i1034" o:spt="75" type="#_x0000_t75" style="height:39pt;width:222pt;" o:ole="t" filled="f" o:preferrelative="t" stroked="f" coordsize="21600,21600">
            <v:path/>
            <v:fill on="f" focussize="0,0"/>
            <v:stroke on="f" joinstyle="miter"/>
            <v:imagedata r:id="rId44" o:title=""/>
            <o:lock v:ext="edit" aspectratio="t"/>
            <w10:wrap type="none"/>
            <w10:anchorlock/>
          </v:shape>
          <o:OLEObject Type="Embed" ProgID="Equation.KSEE3" ShapeID="_x0000_i1034" DrawAspect="Content" ObjectID="_1468075734" r:id="rId43">
            <o:LockedField>false</o:LockedField>
          </o:OLEObject>
        </w:objec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令      =0，</w:t>
      </w:r>
    </w:p>
    <w:p>
      <w:pPr>
        <w:pStyle w:val="18"/>
        <w:spacing w:line="360" w:lineRule="auto"/>
        <w:ind w:firstLine="480"/>
        <w:rPr>
          <w:rFonts w:asciiTheme="minorEastAsia" w:hAnsiTheme="minorEastAsia" w:cstheme="minorEastAsia"/>
          <w:sz w:val="24"/>
        </w:rPr>
      </w:pPr>
      <w:r>
        <w:rPr>
          <w:rFonts w:hint="eastAsia" w:asciiTheme="minorEastAsia" w:hAnsiTheme="minorEastAsia" w:cstheme="minorEastAsia"/>
          <w:sz w:val="24"/>
        </w:rPr>
        <w:t>则解的</w:t>
      </w:r>
    </w:p>
    <w:p>
      <w:pPr>
        <w:pStyle w:val="18"/>
        <w:spacing w:line="360" w:lineRule="auto"/>
        <w:ind w:firstLine="720" w:firstLineChars="300"/>
        <w:jc w:val="right"/>
        <w:rPr>
          <w:rFonts w:asciiTheme="minorEastAsia" w:hAnsiTheme="minorEastAsia" w:cstheme="minorEastAsia"/>
          <w:sz w:val="24"/>
        </w:rPr>
      </w:pPr>
      <w:ins w:id="109" w:author="skr skr" w:date="2023-08-01T08:40:00Z"/>
      <w:ins w:id="110" w:author="skr skr" w:date="2023-08-01T08:40:00Z"/>
      <w:ins w:id="111" w:author="skr skr" w:date="2023-08-01T08:40:00Z"/>
      <w:ins w:id="112" w:author="skr skr" w:date="2023-08-01T08:40:00Z">
        <w:r>
          <w:rPr>
            <w:rFonts w:asciiTheme="minorEastAsia" w:hAnsiTheme="minorEastAsia" w:cstheme="minorEastAsia"/>
            <w:position w:val="-28"/>
            <w:sz w:val="24"/>
          </w:rPr>
          <w:object>
            <v:shape id="_x0000_i1035" o:spt="75" type="#_x0000_t75" style="height:35pt;width:92pt;" o:ole="t" filled="f" o:preferrelative="t" stroked="f" coordsize="21600,21600">
              <v:path/>
              <v:fill on="f" focussize="0,0"/>
              <v:stroke on="f" joinstyle="miter"/>
              <v:imagedata r:id="rId46" o:title=""/>
              <o:lock v:ext="edit" aspectratio="t"/>
              <w10:wrap type="none"/>
              <w10:anchorlock/>
            </v:shape>
            <o:OLEObject Type="Embed" ProgID="Equation.KSEE3" ShapeID="_x0000_i1035" DrawAspect="Content" ObjectID="_1468075735" r:id="rId45">
              <o:LockedField>false</o:LockedField>
            </o:OLEObject>
          </w:object>
        </w:r>
      </w:ins>
      <w:ins w:id="114" w:author="skr skr" w:date="2023-08-01T08:40:00Z"/>
      <w:r>
        <w:rPr>
          <w:rFonts w:hint="eastAsia" w:asciiTheme="minorEastAsia" w:hAnsiTheme="minorEastAsia" w:cstheme="minorEastAsia"/>
          <w:position w:val="-28"/>
          <w:sz w:val="24"/>
        </w:rPr>
        <w:t xml:space="preserve">；                       </w:t>
      </w:r>
      <w:r>
        <w:rPr>
          <w:rFonts w:hint="eastAsia" w:asciiTheme="minorEastAsia" w:hAnsiTheme="minorEastAsia" w:cstheme="minorEastAsia"/>
          <w:sz w:val="24"/>
        </w:rPr>
        <w:t>（7）</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因为由实际经验可知适合角度为0-Π/2，因此</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由式（7）得</w:t>
      </w:r>
      <w:r>
        <w:rPr>
          <w:rFonts w:asciiTheme="minorEastAsia" w:hAnsiTheme="minorEastAsia" w:cstheme="minorEastAsia"/>
          <w:position w:val="-36"/>
          <w:sz w:val="24"/>
        </w:rPr>
        <w:object>
          <v:shape id="_x0000_i1036" o:spt="75" type="#_x0000_t75" style="height:37pt;width:96pt;" o:ole="t" filled="f" o:preferrelative="t" stroked="f" coordsize="21600,21600">
            <v:path/>
            <v:fill on="f" focussize="0,0"/>
            <v:stroke on="f" joinstyle="miter"/>
            <v:imagedata r:id="rId48" o:title=""/>
            <o:lock v:ext="edit" aspectratio="t"/>
            <w10:wrap type="none"/>
            <w10:anchorlock/>
          </v:shape>
          <o:OLEObject Type="Embed" ProgID="Equation.KSEE3" ShapeID="_x0000_i1036" DrawAspect="Content" ObjectID="_1468075736" r:id="rId47">
            <o:LockedField>false</o:LockedField>
          </o:OLEObject>
        </w:object>
      </w:r>
      <w:r>
        <w:rPr>
          <w:rFonts w:hint="eastAsia" w:asciiTheme="minorEastAsia" w:hAnsiTheme="minorEastAsia" w:cstheme="minorEastAsia"/>
          <w:sz w:val="24"/>
        </w:rPr>
        <w:t>，所以当</w:t>
      </w:r>
      <w:ins w:id="115" w:author="skr skr" w:date="2023-07-31T23:54:00Z"/>
      <w:ins w:id="116" w:author="skr skr" w:date="2023-07-31T23:54:00Z"/>
      <w:ins w:id="117" w:author="skr skr" w:date="2023-07-31T23:54:00Z"/>
      <w:ins w:id="118" w:author="skr skr" w:date="2023-07-31T23:54:00Z">
        <w:r>
          <w:rPr>
            <w:rFonts w:hint="eastAsia" w:asciiTheme="minorEastAsia" w:hAnsiTheme="minorEastAsia" w:cstheme="minorEastAsia"/>
            <w:position w:val="-36"/>
            <w:sz w:val="24"/>
          </w:rPr>
          <w:object>
            <v:shape id="_x0000_i1037" o:spt="75" type="#_x0000_t75" style="height:37pt;width:114pt;" o:ole="t" filled="f" o:preferrelative="t" stroked="f" coordsize="21600,21600">
              <v:path/>
              <v:fill on="f" focussize="0,0"/>
              <v:stroke on="f" joinstyle="miter"/>
              <v:imagedata r:id="rId50" o:title=""/>
              <o:lock v:ext="edit" aspectratio="t"/>
              <w10:wrap type="none"/>
              <w10:anchorlock/>
            </v:shape>
            <o:OLEObject Type="Embed" ProgID="Equation.KSEE3" ShapeID="_x0000_i1037" DrawAspect="Content" ObjectID="_1468075737" r:id="rId49">
              <o:LockedField>false</o:LockedField>
            </o:OLEObject>
          </w:object>
        </w:r>
      </w:ins>
      <w:ins w:id="120" w:author="skr skr" w:date="2023-07-31T23:54:00Z"/>
      <w:r>
        <w:rPr>
          <w:rFonts w:hint="eastAsia" w:asciiTheme="minorEastAsia" w:hAnsiTheme="minorEastAsia" w:cstheme="minorEastAsia"/>
          <w:sz w:val="24"/>
        </w:rPr>
        <w:t>时，X（</w:t>
      </w:r>
      <w:r>
        <w:rPr>
          <w:rFonts w:asciiTheme="minorEastAsia" w:hAnsiTheme="minorEastAsia" w:cstheme="minorEastAsia"/>
          <w:sz w:val="24"/>
        </w:rPr>
        <w:t>θ</w:t>
      </w:r>
      <w:r>
        <w:rPr>
          <w:rFonts w:hint="eastAsia" w:asciiTheme="minorEastAsia" w:hAnsiTheme="minorEastAsia" w:cstheme="minorEastAsia"/>
          <w:sz w:val="24"/>
        </w:rPr>
        <w:t>）有最大值，将该值带回式（6），</w:t>
      </w:r>
      <w:r>
        <w:rPr>
          <w:rFonts w:hint="eastAsia" w:asciiTheme="minorEastAsia" w:hAnsiTheme="minorEastAsia" w:cstheme="minorEastAsia"/>
          <w:position w:val="-28"/>
          <w:sz w:val="24"/>
        </w:rPr>
        <w:object>
          <v:shape id="_x0000_i1038" o:spt="75" type="#_x0000_t75" style="height:33pt;width:100pt;" o:ole="t" filled="f" o:preferrelative="t" stroked="f" coordsize="21600,21600">
            <v:path/>
            <v:fill on="f" focussize="0,0"/>
            <v:stroke on="f" joinstyle="miter"/>
            <v:imagedata r:id="rId52" o:title=""/>
            <o:lock v:ext="edit" aspectratio="t"/>
            <w10:wrap type="none"/>
            <w10:anchorlock/>
          </v:shape>
          <o:OLEObject Type="Embed" ProgID="Equation.KSEE3" ShapeID="_x0000_i1038" DrawAspect="Content" ObjectID="_1468075738" r:id="rId51">
            <o:LockedField>false</o:LockedField>
          </o:OLEObject>
        </w:object>
      </w:r>
      <w:r>
        <w:rPr>
          <w:rFonts w:hint="eastAsia" w:asciiTheme="minorEastAsia" w:hAnsiTheme="minorEastAsia" w:cstheme="minorEastAsia"/>
          <w:sz w:val="24"/>
        </w:rPr>
        <w:t>,试当h=0带入时，</w:t>
      </w:r>
      <w:r>
        <w:rPr>
          <w:rFonts w:asciiTheme="minorEastAsia" w:hAnsiTheme="minorEastAsia" w:cstheme="minorEastAsia"/>
          <w:sz w:val="24"/>
        </w:rPr>
        <w:t>θ</w:t>
      </w:r>
      <w:r>
        <w:rPr>
          <w:rFonts w:hint="eastAsia" w:asciiTheme="minorEastAsia" w:hAnsiTheme="minorEastAsia" w:cstheme="minorEastAsia"/>
          <w:sz w:val="24"/>
        </w:rPr>
        <w:t>=45°，</w:t>
      </w:r>
      <w:ins w:id="121" w:author="skr skr" w:date="2023-07-31T23:53:00Z"/>
      <w:ins w:id="122" w:author="skr skr" w:date="2023-07-31T23:53:00Z"/>
      <w:ins w:id="123" w:author="skr skr" w:date="2023-07-31T23:53:00Z"/>
      <w:ins w:id="124" w:author="skr skr" w:date="2023-07-31T23:53:00Z">
        <w:r>
          <w:rPr>
            <w:rFonts w:hint="eastAsia" w:asciiTheme="minorEastAsia" w:hAnsiTheme="minorEastAsia" w:cstheme="minorEastAsia"/>
            <w:position w:val="-28"/>
            <w:sz w:val="24"/>
          </w:rPr>
          <w:object>
            <v:shape id="_x0000_i1039" o:spt="75" type="#_x0000_t75" style="height:35pt;width:53pt;" o:ole="t" filled="f" o:preferrelative="t" stroked="f" coordsize="21600,21600">
              <v:path/>
              <v:fill on="f" focussize="0,0"/>
              <v:stroke on="f" joinstyle="miter"/>
              <v:imagedata r:id="rId54" o:title=""/>
              <o:lock v:ext="edit" aspectratio="t"/>
              <w10:wrap type="none"/>
              <w10:anchorlock/>
            </v:shape>
            <o:OLEObject Type="Embed" ProgID="Equation.KSEE3" ShapeID="_x0000_i1039" DrawAspect="Content" ObjectID="_1468075739" r:id="rId53">
              <o:LockedField>false</o:LockedField>
            </o:OLEObject>
          </w:object>
        </w:r>
      </w:ins>
      <w:ins w:id="126" w:author="skr skr" w:date="2023-07-31T23:53:00Z"/>
      <w:r>
        <w:rPr>
          <w:rFonts w:hint="eastAsia" w:asciiTheme="minorEastAsia" w:hAnsiTheme="minorEastAsia" w:cstheme="minorEastAsia"/>
          <w:sz w:val="24"/>
        </w:rPr>
        <w:t>与前值相同。</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为得出抛射角</w:t>
      </w:r>
      <w:r>
        <w:rPr>
          <w:rFonts w:asciiTheme="minorEastAsia" w:hAnsiTheme="minorEastAsia" w:cstheme="minorEastAsia"/>
          <w:sz w:val="24"/>
        </w:rPr>
        <w:t>θ</w:t>
      </w:r>
      <w:r>
        <w:rPr>
          <w:rFonts w:hint="eastAsia" w:asciiTheme="minorEastAsia" w:hAnsiTheme="minorEastAsia" w:cstheme="minorEastAsia"/>
          <w:sz w:val="24"/>
        </w:rPr>
        <w:t>与高度h和速度v的关系，对</w:t>
      </w:r>
      <w:ins w:id="127" w:author="skr skr" w:date="2023-07-31T23:53:00Z"/>
      <w:ins w:id="128" w:author="skr skr" w:date="2023-07-31T23:53:00Z"/>
      <w:ins w:id="129" w:author="skr skr" w:date="2023-07-31T23:53:00Z"/>
      <w:ins w:id="130" w:author="skr skr" w:date="2023-07-31T23:53:00Z">
        <w:r>
          <w:rPr>
            <w:rFonts w:asciiTheme="minorEastAsia" w:hAnsiTheme="minorEastAsia" w:cstheme="minorEastAsia"/>
            <w:position w:val="-36"/>
            <w:sz w:val="24"/>
          </w:rPr>
          <w:object>
            <v:shape id="_x0000_i1040" o:spt="75" type="#_x0000_t75" style="height:33.5pt;width:87.5pt;" o:ole="t" filled="f" o:preferrelative="t" stroked="f" coordsize="21600,21600">
              <v:path/>
              <v:fill on="f" focussize="0,0"/>
              <v:stroke on="f" joinstyle="miter"/>
              <v:imagedata r:id="rId56" o:title=""/>
              <o:lock v:ext="edit" aspectratio="t"/>
              <w10:wrap type="none"/>
              <w10:anchorlock/>
            </v:shape>
            <o:OLEObject Type="Embed" ProgID="Equation.KSEE3" ShapeID="_x0000_i1040" DrawAspect="Content" ObjectID="_1468075740" r:id="rId55">
              <o:LockedField>false</o:LockedField>
            </o:OLEObject>
          </w:object>
        </w:r>
      </w:ins>
      <w:ins w:id="132" w:author="skr skr" w:date="2023-07-31T23:53:00Z"/>
      <w:r>
        <w:rPr>
          <w:rFonts w:hint="eastAsia" w:asciiTheme="minorEastAsia" w:hAnsiTheme="minorEastAsia" w:cstheme="minorEastAsia"/>
          <w:sz w:val="24"/>
        </w:rPr>
        <w:t xml:space="preserve"> ，进行关于v和h进行求导</w:t>
      </w:r>
    </w:p>
    <w:p>
      <w:pPr>
        <w:pStyle w:val="18"/>
        <w:spacing w:line="360" w:lineRule="auto"/>
        <w:ind w:firstLine="480"/>
        <w:jc w:val="center"/>
        <w:rPr>
          <w:rFonts w:asciiTheme="minorEastAsia" w:hAnsiTheme="minorEastAsia" w:cstheme="minorEastAsia"/>
          <w:sz w:val="24"/>
        </w:rPr>
      </w:pPr>
      <w:ins w:id="133" w:author="skr skr" w:date="2023-08-01T08:39:00Z"/>
      <w:ins w:id="134" w:author="skr skr" w:date="2023-08-01T08:39:00Z"/>
      <w:ins w:id="135" w:author="skr skr" w:date="2023-08-01T08:39:00Z"/>
      <w:ins w:id="136" w:author="skr skr" w:date="2023-08-01T08:39:00Z">
        <w:r>
          <w:rPr>
            <w:rFonts w:hint="eastAsia" w:asciiTheme="minorEastAsia" w:hAnsiTheme="minorEastAsia" w:cstheme="minorEastAsia"/>
            <w:position w:val="-66"/>
            <w:sz w:val="24"/>
          </w:rPr>
          <w:object>
            <v:shape id="_x0000_i1041" o:spt="75" type="#_x0000_t75" style="height:72pt;width:201pt;" o:ole="t" filled="f" o:preferrelative="t" stroked="f" coordsize="21600,21600">
              <v:path/>
              <v:fill on="f" focussize="0,0"/>
              <v:stroke on="f" joinstyle="miter"/>
              <v:imagedata r:id="rId58" o:title=""/>
              <o:lock v:ext="edit" aspectratio="t"/>
              <w10:wrap type="none"/>
              <w10:anchorlock/>
            </v:shape>
            <o:OLEObject Type="Embed" ProgID="Equation.KSEE3" ShapeID="_x0000_i1041" DrawAspect="Content" ObjectID="_1468075741" r:id="rId57">
              <o:LockedField>false</o:LockedField>
            </o:OLEObject>
          </w:object>
        </w:r>
      </w:ins>
      <w:ins w:id="138" w:author="skr skr" w:date="2023-08-01T08:39:00Z"/>
    </w:p>
    <w:p>
      <w:pPr>
        <w:pStyle w:val="18"/>
        <w:spacing w:line="360" w:lineRule="auto"/>
        <w:ind w:firstLine="480"/>
        <w:jc w:val="left"/>
        <w:rPr>
          <w:ins w:id="139" w:author="skr skr [2]" w:date="2023-08-03T14:13:42Z"/>
          <w:rFonts w:hint="default" w:asciiTheme="minorEastAsia" w:hAnsiTheme="minorEastAsia" w:cstheme="minorEastAsia"/>
          <w:sz w:val="24"/>
          <w:vertAlign w:val="superscript"/>
          <w:lang w:val="en-US" w:eastAsia="zh-CN"/>
        </w:rPr>
      </w:pPr>
      <w:r>
        <w:rPr>
          <w:rFonts w:asciiTheme="minorEastAsia" w:hAnsiTheme="minorEastAsia" w:cstheme="minorEastAsia"/>
          <w:sz w:val="24"/>
        </w:rPr>
        <w:drawing>
          <wp:anchor distT="0" distB="0" distL="114300" distR="114300" simplePos="0" relativeHeight="251661312" behindDoc="1" locked="0" layoutInCell="1" allowOverlap="1">
            <wp:simplePos x="0" y="0"/>
            <wp:positionH relativeFrom="column">
              <wp:posOffset>2178685</wp:posOffset>
            </wp:positionH>
            <wp:positionV relativeFrom="paragraph">
              <wp:posOffset>12700</wp:posOffset>
            </wp:positionV>
            <wp:extent cx="687070" cy="263525"/>
            <wp:effectExtent l="0" t="0" r="11430" b="3175"/>
            <wp:wrapNone/>
            <wp:docPr id="12" name="图片 12" descr="168947747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89477471287"/>
                    <pic:cNvPicPr>
                      <a:picLocks noChangeAspect="1"/>
                    </pic:cNvPicPr>
                  </pic:nvPicPr>
                  <pic:blipFill>
                    <a:blip r:embed="rId59"/>
                    <a:srcRect r="-902" b="35342"/>
                    <a:stretch>
                      <a:fillRect/>
                    </a:stretch>
                  </pic:blipFill>
                  <pic:spPr>
                    <a:xfrm>
                      <a:off x="0" y="0"/>
                      <a:ext cx="687070" cy="263525"/>
                    </a:xfrm>
                    <a:prstGeom prst="rect">
                      <a:avLst/>
                    </a:prstGeom>
                  </pic:spPr>
                </pic:pic>
              </a:graphicData>
            </a:graphic>
          </wp:anchor>
        </w:drawing>
      </w:r>
      <w:r>
        <w:rPr>
          <w:rFonts w:hint="eastAsia" w:asciiTheme="minorEastAsia" w:hAnsiTheme="minorEastAsia" w:cstheme="minorEastAsia"/>
          <w:sz w:val="24"/>
        </w:rPr>
        <w:t>分析式子可得，当h&gt;0时候，       是h的减函数，即抛射体的最佳角度选择是随着h的相对增加而减少。此外分析速度和角度间的关系，当h&gt;0时候，</w:t>
      </w:r>
      <w:r>
        <w:rPr>
          <w:rFonts w:hint="eastAsia" w:asciiTheme="minorEastAsia" w:hAnsiTheme="minorEastAsia" w:cstheme="minorEastAsia"/>
          <w:position w:val="-10"/>
          <w:sz w:val="24"/>
        </w:rPr>
        <w:object>
          <v:shape id="_x0000_i1042" o:spt="75" type="#_x0000_t75" style="height:19pt;width:38pt;" o:ole="t" filled="f" o:preferrelative="t" stroked="f" coordsize="21600,21600">
            <v:path/>
            <v:fill on="f" focussize="0,0"/>
            <v:stroke on="f" joinstyle="miter"/>
            <v:imagedata r:id="rId61" o:title=""/>
            <o:lock v:ext="edit" aspectratio="t"/>
            <w10:wrap type="none"/>
            <w10:anchorlock/>
          </v:shape>
          <o:OLEObject Type="Embed" ProgID="Equation.KSEE3" ShapeID="_x0000_i1042" DrawAspect="Content" ObjectID="_1468075742" r:id="rId60">
            <o:LockedField>false</o:LockedField>
          </o:OLEObject>
        </w:object>
      </w:r>
      <w:r>
        <w:rPr>
          <w:rFonts w:hint="eastAsia" w:asciiTheme="minorEastAsia" w:hAnsiTheme="minorEastAsia" w:cstheme="minorEastAsia"/>
          <w:sz w:val="24"/>
        </w:rPr>
        <w:t>是v的增函数，且有</w:t>
      </w:r>
      <w:r>
        <w:rPr>
          <w:rFonts w:hint="eastAsia" w:asciiTheme="minorEastAsia" w:hAnsiTheme="minorEastAsia" w:cstheme="minorEastAsia"/>
          <w:position w:val="-36"/>
          <w:sz w:val="24"/>
        </w:rPr>
        <w:object>
          <v:shape id="_x0000_i1043" o:spt="75" type="#_x0000_t75" style="height:37pt;width:166pt;" o:ole="t" filled="f" o:preferrelative="t" stroked="f" coordsize="21600,21600">
            <v:path/>
            <v:fill on="f" focussize="0,0"/>
            <v:stroke on="f" joinstyle="miter"/>
            <v:imagedata r:id="rId63" o:title=""/>
            <o:lock v:ext="edit" aspectratio="t"/>
            <w10:wrap type="none"/>
            <w10:anchorlock/>
          </v:shape>
          <o:OLEObject Type="Embed" ProgID="Equation.KSEE3" ShapeID="_x0000_i1043" DrawAspect="Content" ObjectID="_1468075743" r:id="rId62">
            <o:LockedField>false</o:LockedField>
          </o:OLEObject>
        </w:object>
      </w:r>
      <w:r>
        <w:rPr>
          <w:rFonts w:hint="eastAsia" w:asciiTheme="minorEastAsia" w:hAnsiTheme="minorEastAsia" w:cstheme="minorEastAsia"/>
          <w:sz w:val="24"/>
        </w:rPr>
        <w:t>，即0&lt;</w:t>
      </w:r>
      <w:r>
        <w:rPr>
          <w:rFonts w:asciiTheme="minorEastAsia" w:hAnsiTheme="minorEastAsia" w:cstheme="minorEastAsia"/>
          <w:sz w:val="24"/>
        </w:rPr>
        <w:t>θ</w:t>
      </w:r>
      <w:r>
        <w:rPr>
          <w:rFonts w:hint="eastAsia" w:asciiTheme="minorEastAsia" w:hAnsiTheme="minorEastAsia" w:cstheme="minorEastAsia"/>
          <w:sz w:val="24"/>
        </w:rPr>
        <w:t>&lt;Π/4，所以最佳角度随着v的增大而增大，但不超过Π/4.且根据式子可知，当v足够大的时候，h对式子的影响很小</w:t>
      </w:r>
      <w:ins w:id="140" w:author="skr skr [2]" w:date="2023-08-03T14:11:51Z">
        <w:r>
          <w:rPr>
            <w:rFonts w:hint="eastAsia" w:asciiTheme="minorEastAsia" w:hAnsiTheme="minorEastAsia" w:cstheme="minorEastAsia"/>
            <w:sz w:val="24"/>
            <w:lang w:val="en-US" w:eastAsia="zh-CN"/>
          </w:rPr>
          <w:t>即</w:t>
        </w:r>
      </w:ins>
      <w:ins w:id="141" w:author="skr skr [2]" w:date="2023-08-03T14:13:27Z">
        <w:r>
          <w:rPr>
            <w:rFonts w:hint="eastAsia" w:asciiTheme="minorEastAsia" w:hAnsiTheme="minorEastAsia" w:cstheme="minorEastAsia"/>
            <w:sz w:val="24"/>
            <w:vertAlign w:val="superscript"/>
            <w:lang w:val="en-US" w:eastAsia="zh-CN"/>
            <w:rPrChange w:id="142" w:author="skr skr [2]" w:date="2023-08-03T14:13:31Z">
              <w:rPr>
                <w:rFonts w:hint="eastAsia" w:asciiTheme="minorEastAsia" w:hAnsiTheme="minorEastAsia" w:cstheme="minorEastAsia"/>
                <w:sz w:val="24"/>
                <w:lang w:val="en-US" w:eastAsia="zh-CN"/>
              </w:rPr>
            </w:rPrChange>
          </w:rPr>
          <w:t>[</w:t>
        </w:r>
      </w:ins>
      <w:ins w:id="144" w:author="skr skr [2]" w:date="2023-08-03T14:13:46Z">
        <w:r>
          <w:rPr>
            <w:rFonts w:hint="eastAsia" w:asciiTheme="minorEastAsia" w:hAnsiTheme="minorEastAsia" w:cstheme="minorEastAsia"/>
            <w:sz w:val="24"/>
            <w:vertAlign w:val="superscript"/>
            <w:lang w:val="en-US" w:eastAsia="zh-CN"/>
          </w:rPr>
          <w:t>]</w:t>
        </w:r>
      </w:ins>
    </w:p>
    <w:p>
      <w:pPr>
        <w:pStyle w:val="18"/>
        <w:spacing w:line="360" w:lineRule="auto"/>
        <w:ind w:firstLine="480"/>
        <w:jc w:val="left"/>
        <w:rPr>
          <w:rFonts w:asciiTheme="minorEastAsia" w:hAnsiTheme="minorEastAsia" w:cstheme="minorEastAsia"/>
          <w:sz w:val="24"/>
        </w:rPr>
      </w:pPr>
      <w:del w:id="145" w:author="skr skr [2]" w:date="2023-08-03T14:11:49Z">
        <w:r>
          <w:rPr>
            <w:rFonts w:hint="eastAsia" w:asciiTheme="minorEastAsia" w:hAnsiTheme="minorEastAsia" w:cstheme="minorEastAsia"/>
            <w:sz w:val="24"/>
            <w:vertAlign w:val="baseline"/>
            <w:rPrChange w:id="146" w:author="skr skr [2]" w:date="2023-08-03T14:11:35Z">
              <w:rPr>
                <w:rFonts w:hint="eastAsia" w:asciiTheme="minorEastAsia" w:hAnsiTheme="minorEastAsia" w:cstheme="minorEastAsia"/>
                <w:sz w:val="24"/>
              </w:rPr>
            </w:rPrChange>
          </w:rPr>
          <w:delText>即</w:delText>
        </w:r>
      </w:del>
      <w:r>
        <w:rPr>
          <w:rFonts w:hint="eastAsia" w:asciiTheme="minorEastAsia" w:hAnsiTheme="minorEastAsia" w:cstheme="minorEastAsia"/>
          <w:sz w:val="24"/>
        </w:rPr>
        <w:object>
          <v:shape id="_x0000_i1044" o:spt="75" type="#_x0000_t75" style="height:49pt;width:158pt;" o:ole="t" filled="f" o:preferrelative="t" stroked="f" coordsize="21600,21600">
            <v:path/>
            <v:fill on="f" focussize="0,0"/>
            <v:stroke on="f" joinstyle="miter"/>
            <v:imagedata r:id="rId65" o:title=""/>
            <o:lock v:ext="edit" aspectratio="t"/>
            <w10:wrap type="none"/>
            <w10:anchorlock/>
          </v:shape>
          <o:OLEObject Type="Embed" ProgID="Equation.KSEE3" ShapeID="_x0000_i1044" DrawAspect="Content" ObjectID="_1468075744" r:id="rId64">
            <o:LockedField>false</o:LockedField>
          </o:OLEObject>
        </w:object>
      </w:r>
    </w:p>
    <w:p>
      <w:pPr>
        <w:spacing w:line="360" w:lineRule="auto"/>
        <w:outlineLvl w:val="1"/>
        <w:rPr>
          <w:rFonts w:asciiTheme="minorEastAsia" w:hAnsiTheme="minorEastAsia" w:cstheme="minorEastAsia"/>
          <w:sz w:val="24"/>
        </w:rPr>
      </w:pPr>
      <w:bookmarkStart w:id="30" w:name="_Toc16341"/>
      <w:bookmarkStart w:id="31" w:name="_Toc6878"/>
      <w:r>
        <w:rPr>
          <w:rFonts w:hint="eastAsia" w:ascii="黑体" w:hAnsi="黑体" w:eastAsia="黑体" w:cs="黑体"/>
          <w:b/>
          <w:bCs/>
          <w:sz w:val="24"/>
        </w:rPr>
        <w:t xml:space="preserve">    </w:t>
      </w:r>
      <w:r>
        <w:rPr>
          <w:rFonts w:hint="eastAsia" w:asciiTheme="minorEastAsia" w:hAnsiTheme="minorEastAsia" w:cstheme="minorEastAsia"/>
          <w:sz w:val="24"/>
        </w:rPr>
        <w:t>结合实际进行研究发现，在炮筒角度发射角度发生变化得到时候，其h也会发生变化，故构造模型进行研究。</w:t>
      </w:r>
    </w:p>
    <w:p>
      <w:pPr>
        <w:spacing w:line="360" w:lineRule="auto"/>
        <w:jc w:val="center"/>
        <w:outlineLvl w:val="1"/>
        <w:rPr>
          <w:rFonts w:asciiTheme="minorEastAsia" w:hAnsiTheme="minorEastAsia" w:cstheme="minorEastAsia"/>
          <w:sz w:val="24"/>
        </w:rPr>
      </w:pPr>
      <w:r>
        <w:rPr>
          <w:rFonts w:asciiTheme="minorEastAsia" w:hAnsiTheme="minorEastAsia" w:cstheme="minorEastAsia"/>
          <w:sz w:val="24"/>
        </w:rPr>
        <w:drawing>
          <wp:inline distT="0" distB="0" distL="114300" distR="114300">
            <wp:extent cx="4020185" cy="2565400"/>
            <wp:effectExtent l="0" t="0" r="5715" b="0"/>
            <wp:docPr id="18" name="图片 18" descr="169096415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90964154619"/>
                    <pic:cNvPicPr>
                      <a:picLocks noChangeAspect="1"/>
                    </pic:cNvPicPr>
                  </pic:nvPicPr>
                  <pic:blipFill>
                    <a:blip r:embed="rId66"/>
                    <a:srcRect l="4495" t="2587" r="10465" b="2204"/>
                    <a:stretch>
                      <a:fillRect/>
                    </a:stretch>
                  </pic:blipFill>
                  <pic:spPr>
                    <a:xfrm>
                      <a:off x="0" y="0"/>
                      <a:ext cx="4020185" cy="2565400"/>
                    </a:xfrm>
                    <a:prstGeom prst="rect">
                      <a:avLst/>
                    </a:prstGeom>
                  </pic:spPr>
                </pic:pic>
              </a:graphicData>
            </a:graphic>
          </wp:inline>
        </w:drawing>
      </w:r>
    </w:p>
    <w:p>
      <w:pPr>
        <w:spacing w:line="360" w:lineRule="auto"/>
        <w:jc w:val="center"/>
        <w:outlineLvl w:val="1"/>
        <w:rPr>
          <w:rFonts w:asciiTheme="minorEastAsia" w:hAnsiTheme="minorEastAsia" w:cstheme="minorEastAsia"/>
          <w:sz w:val="18"/>
          <w:szCs w:val="18"/>
        </w:rPr>
      </w:pPr>
      <w:r>
        <w:rPr>
          <w:rFonts w:hint="eastAsia" w:asciiTheme="minorEastAsia" w:hAnsiTheme="minorEastAsia" w:cstheme="minorEastAsia"/>
          <w:sz w:val="18"/>
          <w:szCs w:val="18"/>
        </w:rPr>
        <w:t>图18 抛体运动</w:t>
      </w:r>
    </w:p>
    <w:p>
      <w:pPr>
        <w:spacing w:line="360" w:lineRule="auto"/>
        <w:outlineLvl w:val="1"/>
        <w:rPr>
          <w:rFonts w:asciiTheme="minorEastAsia" w:hAnsiTheme="minorEastAsia" w:cstheme="minorEastAsia"/>
          <w:sz w:val="24"/>
        </w:rPr>
      </w:pPr>
      <w:r>
        <w:rPr>
          <w:rFonts w:hint="eastAsia" w:asciiTheme="minorEastAsia" w:hAnsiTheme="minorEastAsia" w:cstheme="minorEastAsia"/>
          <w:sz w:val="24"/>
        </w:rPr>
        <w:t xml:space="preserve">    </w:t>
      </w:r>
    </w:p>
    <w:p>
      <w:pPr>
        <w:spacing w:line="360" w:lineRule="auto"/>
        <w:ind w:firstLine="480" w:firstLineChars="200"/>
        <w:outlineLvl w:val="1"/>
        <w:rPr>
          <w:rFonts w:asciiTheme="minorEastAsia" w:hAnsiTheme="minorEastAsia" w:cstheme="minorEastAsia"/>
          <w:sz w:val="24"/>
        </w:rPr>
      </w:pPr>
      <w:r>
        <w:rPr>
          <w:rFonts w:hint="eastAsia" w:asciiTheme="minorEastAsia" w:hAnsiTheme="minorEastAsia" w:cstheme="minorEastAsia"/>
          <w:sz w:val="24"/>
        </w:rPr>
        <w:t>以水平面作为基准面，H1为地面到车身高度，H2为车身到舵机高度，H3为舵机到涵道高度，此处H1,H2为定值，H3为变量，因此将H3转化为</w:t>
      </w:r>
      <w:r>
        <w:rPr>
          <w:rFonts w:hint="eastAsia" w:asciiTheme="minorEastAsia" w:hAnsiTheme="minorEastAsia" w:cstheme="minorEastAsia"/>
          <w:position w:val="-6"/>
          <w:sz w:val="24"/>
        </w:rPr>
        <w:object>
          <v:shape id="_x0000_i1045" o:spt="75" type="#_x0000_t75" style="height:14pt;width:45pt;" o:ole="t" filled="f" o:preferrelative="t" stroked="f" coordsize="21600,21600">
            <v:path/>
            <v:fill on="f" focussize="0,0"/>
            <v:stroke on="f" joinstyle="miter"/>
            <v:imagedata r:id="rId68" o:title=""/>
            <o:lock v:ext="edit" aspectratio="t"/>
            <w10:wrap type="none"/>
            <w10:anchorlock/>
          </v:shape>
          <o:OLEObject Type="Embed" ProgID="Equation.KSEE3" ShapeID="_x0000_i1045" DrawAspect="Content" ObjectID="_1468075745" r:id="rId67">
            <o:LockedField>false</o:LockedField>
          </o:OLEObject>
        </w:object>
      </w:r>
      <w:r>
        <w:rPr>
          <w:rFonts w:hint="eastAsia" w:asciiTheme="minorEastAsia" w:hAnsiTheme="minorEastAsia" w:cstheme="minorEastAsia"/>
          <w:sz w:val="24"/>
        </w:rPr>
        <w:t>的关于角度的关系式。</w:t>
      </w:r>
    </w:p>
    <w:p>
      <w:pPr>
        <w:spacing w:line="360" w:lineRule="auto"/>
        <w:ind w:firstLine="480"/>
        <w:outlineLvl w:val="1"/>
        <w:rPr>
          <w:rFonts w:asciiTheme="minorEastAsia" w:hAnsiTheme="minorEastAsia" w:cstheme="minorEastAsia"/>
          <w:sz w:val="24"/>
        </w:rPr>
      </w:pPr>
      <w:r>
        <w:rPr>
          <w:rFonts w:hint="eastAsia" w:asciiTheme="minorEastAsia" w:hAnsiTheme="minorEastAsia" w:cstheme="minorEastAsia"/>
          <w:sz w:val="24"/>
        </w:rPr>
        <w:t>由此，这时候抛体的运动方程为：</w:t>
      </w:r>
    </w:p>
    <w:p>
      <w:pPr>
        <w:pStyle w:val="18"/>
        <w:spacing w:line="360" w:lineRule="auto"/>
        <w:ind w:firstLine="480"/>
        <w:jc w:val="right"/>
        <w:rPr>
          <w:rFonts w:asciiTheme="minorEastAsia" w:hAnsiTheme="minorEastAsia" w:cstheme="minorEastAsia"/>
          <w:sz w:val="24"/>
        </w:rPr>
      </w:pPr>
      <w:ins w:id="148" w:author="skr skr" w:date="2023-07-31T23:53:00Z"/>
      <w:ins w:id="149" w:author="skr skr" w:date="2023-07-31T23:53:00Z"/>
      <w:ins w:id="150" w:author="skr skr" w:date="2023-07-31T23:53:00Z"/>
      <w:ins w:id="151" w:author="skr skr" w:date="2023-07-31T23:53:00Z">
        <w:r>
          <w:rPr>
            <w:rFonts w:hint="eastAsia" w:asciiTheme="minorEastAsia" w:hAnsiTheme="minorEastAsia" w:cstheme="minorEastAsia"/>
            <w:position w:val="-6"/>
            <w:sz w:val="24"/>
          </w:rPr>
          <w:object>
            <v:shape id="_x0000_i1046" o:spt="75" type="#_x0000_t75" style="height:14pt;width:68pt;" o:ole="t" filled="f" o:preferrelative="t" stroked="f" coordsize="21600,21600">
              <v:path/>
              <v:fill on="f" focussize="0,0"/>
              <v:stroke on="f" joinstyle="miter"/>
              <v:imagedata r:id="rId33" o:title=""/>
              <o:lock v:ext="edit" aspectratio="t"/>
              <w10:wrap type="none"/>
              <w10:anchorlock/>
            </v:shape>
            <o:OLEObject Type="Embed" ProgID="Equation.KSEE3" ShapeID="_x0000_i1046" DrawAspect="Content" ObjectID="_1468075746" r:id="rId69">
              <o:LockedField>false</o:LockedField>
            </o:OLEObject>
          </w:object>
        </w:r>
      </w:ins>
      <w:ins w:id="153" w:author="skr skr" w:date="2023-07-31T23:53:00Z"/>
      <w:r>
        <w:rPr>
          <w:rFonts w:hint="eastAsia" w:asciiTheme="minorEastAsia" w:hAnsiTheme="minorEastAsia" w:cstheme="minorEastAsia"/>
          <w:sz w:val="24"/>
        </w:rPr>
        <w:t>;                            （8）</w:t>
      </w:r>
    </w:p>
    <w:p>
      <w:pPr>
        <w:pStyle w:val="18"/>
        <w:spacing w:line="360" w:lineRule="auto"/>
        <w:ind w:firstLine="480"/>
        <w:jc w:val="right"/>
        <w:rPr>
          <w:rFonts w:asciiTheme="minorEastAsia" w:hAnsiTheme="minorEastAsia" w:cstheme="minorEastAsia"/>
          <w:sz w:val="24"/>
        </w:rPr>
      </w:pPr>
      <w:r>
        <w:rPr>
          <w:rFonts w:hint="eastAsia" w:asciiTheme="minorEastAsia" w:hAnsiTheme="minorEastAsia" w:cstheme="minorEastAsia"/>
          <w:position w:val="-24"/>
          <w:sz w:val="24"/>
        </w:rPr>
        <w:t xml:space="preserve">   </w:t>
      </w:r>
      <w:r>
        <w:rPr>
          <w:rFonts w:hint="eastAsia" w:asciiTheme="minorEastAsia" w:hAnsiTheme="minorEastAsia" w:cstheme="minorEastAsia"/>
          <w:position w:val="-24"/>
          <w:sz w:val="24"/>
        </w:rPr>
        <w:object>
          <v:shape id="_x0000_i1047" o:spt="75" type="#_x0000_t75" style="height:31pt;width:192pt;" o:ole="t" filled="f" o:preferrelative="t" stroked="f" coordsize="21600,21600">
            <v:path/>
            <v:fill on="f" focussize="0,0"/>
            <v:stroke on="f" joinstyle="miter"/>
            <v:imagedata r:id="rId71" o:title=""/>
            <o:lock v:ext="edit" aspectratio="t"/>
            <w10:wrap type="none"/>
            <w10:anchorlock/>
          </v:shape>
          <o:OLEObject Type="Embed" ProgID="Equation.KSEE3" ShapeID="_x0000_i1047" DrawAspect="Content" ObjectID="_1468075747" r:id="rId70">
            <o:LockedField>false</o:LockedField>
          </o:OLEObject>
        </w:object>
      </w:r>
      <w:r>
        <w:rPr>
          <w:rFonts w:hint="eastAsia" w:asciiTheme="minorEastAsia" w:hAnsiTheme="minorEastAsia" w:cstheme="minorEastAsia"/>
          <w:position w:val="-24"/>
          <w:sz w:val="24"/>
        </w:rPr>
        <w:t xml:space="preserve">；               </w:t>
      </w:r>
      <w:r>
        <w:rPr>
          <w:rFonts w:hint="eastAsia" w:asciiTheme="minorEastAsia" w:hAnsiTheme="minorEastAsia" w:cstheme="minorEastAsia"/>
          <w:sz w:val="24"/>
        </w:rPr>
        <w:t>（9）</w:t>
      </w:r>
    </w:p>
    <w:p>
      <w:pPr>
        <w:pStyle w:val="18"/>
        <w:spacing w:line="360" w:lineRule="auto"/>
        <w:ind w:firstLine="480"/>
        <w:rPr>
          <w:rFonts w:asciiTheme="minorEastAsia" w:hAnsiTheme="minorEastAsia" w:cstheme="minorEastAsia"/>
          <w:sz w:val="24"/>
        </w:rPr>
      </w:pPr>
      <w:r>
        <w:rPr>
          <w:rFonts w:hint="eastAsia" w:asciiTheme="minorEastAsia" w:hAnsiTheme="minorEastAsia" w:cstheme="minorEastAsia"/>
          <w:sz w:val="24"/>
        </w:rPr>
        <w:t>此处为方便计算，将H1+H2定义为h，l1定义为l</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结合式（8），式（9）消去参数t，的物体的运动方程为</w:t>
      </w:r>
    </w:p>
    <w:p>
      <w:pPr>
        <w:pStyle w:val="18"/>
        <w:spacing w:line="360" w:lineRule="auto"/>
        <w:ind w:firstLine="480"/>
        <w:jc w:val="right"/>
        <w:rPr>
          <w:rFonts w:asciiTheme="minorEastAsia" w:hAnsiTheme="minorEastAsia" w:cstheme="minorEastAsia"/>
          <w:sz w:val="24"/>
        </w:rPr>
      </w:pPr>
      <w:r>
        <w:rPr>
          <w:rFonts w:hint="eastAsia" w:asciiTheme="minorEastAsia" w:hAnsiTheme="minorEastAsia" w:cstheme="minorEastAsia"/>
          <w:position w:val="-24"/>
          <w:sz w:val="24"/>
        </w:rPr>
        <w:object>
          <v:shape id="_x0000_i1048" o:spt="75" type="#_x0000_t75" style="height:31pt;width:191pt;" o:ole="t" filled="f" o:preferrelative="t" stroked="f" coordsize="21600,21600">
            <v:path/>
            <v:fill on="f" focussize="0,0"/>
            <v:stroke on="f" joinstyle="miter"/>
            <v:imagedata r:id="rId73" o:title=""/>
            <o:lock v:ext="edit" aspectratio="t"/>
            <w10:wrap type="none"/>
            <w10:anchorlock/>
          </v:shape>
          <o:OLEObject Type="Embed" ProgID="Equation.KSEE3" ShapeID="_x0000_i1048" DrawAspect="Content" ObjectID="_1468075748" r:id="rId72">
            <o:LockedField>false</o:LockedField>
          </o:OLEObject>
        </w:object>
      </w:r>
      <w:r>
        <w:rPr>
          <w:rFonts w:hint="eastAsia" w:asciiTheme="minorEastAsia" w:hAnsiTheme="minorEastAsia" w:cstheme="minorEastAsia"/>
          <w:position w:val="-24"/>
          <w:sz w:val="24"/>
        </w:rPr>
        <w:t xml:space="preserve">；                </w:t>
      </w:r>
      <w:r>
        <w:rPr>
          <w:rFonts w:hint="eastAsia" w:asciiTheme="minorEastAsia" w:hAnsiTheme="minorEastAsia" w:cstheme="minorEastAsia"/>
          <w:sz w:val="24"/>
        </w:rPr>
        <w:t>（10）</w:t>
      </w:r>
    </w:p>
    <w:p>
      <w:pPr>
        <w:pStyle w:val="18"/>
        <w:spacing w:line="360" w:lineRule="auto"/>
        <w:ind w:firstLine="480"/>
        <w:jc w:val="left"/>
        <w:rPr>
          <w:rFonts w:asciiTheme="minorEastAsia" w:hAnsiTheme="minorEastAsia" w:cstheme="minorEastAsia"/>
          <w:position w:val="-28"/>
          <w:sz w:val="24"/>
        </w:rPr>
      </w:pPr>
      <w:r>
        <w:rPr>
          <w:rFonts w:hint="eastAsia" w:asciiTheme="minorEastAsia" w:hAnsiTheme="minorEastAsia" w:cstheme="minorEastAsia"/>
          <w:sz w:val="24"/>
        </w:rPr>
        <w:t>令y=0，则最远处的距离为</w:t>
      </w:r>
      <w:ins w:id="154" w:author="skr skr" w:date="2023-07-31T23:53:00Z"/>
      <w:ins w:id="155" w:author="skr skr" w:date="2023-07-31T23:53:00Z"/>
      <w:ins w:id="156" w:author="skr skr" w:date="2023-07-31T23:53:00Z"/>
      <w:ins w:id="157" w:author="skr skr" w:date="2023-07-31T23:53:00Z">
        <w:r>
          <w:rPr>
            <w:rFonts w:asciiTheme="minorEastAsia" w:hAnsiTheme="minorEastAsia" w:cstheme="minorEastAsia"/>
            <w:position w:val="-28"/>
            <w:sz w:val="24"/>
          </w:rPr>
          <w:object>
            <v:shape id="_x0000_i1049" o:spt="75" type="#_x0000_t75" style="height:36pt;width:238pt;" o:ole="t" filled="f" o:preferrelative="t" stroked="f" coordsize="21600,21600">
              <v:path/>
              <v:fill on="f" focussize="0,0"/>
              <v:stroke on="f" joinstyle="miter"/>
              <v:imagedata r:id="rId75" o:title=""/>
              <o:lock v:ext="edit" aspectratio="t"/>
              <w10:wrap type="none"/>
              <w10:anchorlock/>
            </v:shape>
            <o:OLEObject Type="Embed" ProgID="Equation.KSEE3" ShapeID="_x0000_i1049" DrawAspect="Content" ObjectID="_1468075749" r:id="rId74">
              <o:LockedField>false</o:LockedField>
            </o:OLEObject>
          </w:object>
        </w:r>
      </w:ins>
      <w:ins w:id="159" w:author="skr skr" w:date="2023-07-31T23:53:00Z"/>
      <w:r>
        <w:rPr>
          <w:rFonts w:hint="eastAsia" w:asciiTheme="minorEastAsia" w:hAnsiTheme="minorEastAsia" w:cstheme="minorEastAsia"/>
          <w:position w:val="-28"/>
          <w:sz w:val="24"/>
        </w:rPr>
        <w:t>；     （11）</w:t>
      </w:r>
    </w:p>
    <w:p>
      <w:pPr>
        <w:pStyle w:val="18"/>
        <w:spacing w:line="360" w:lineRule="auto"/>
        <w:ind w:firstLine="480"/>
        <w:jc w:val="left"/>
        <w:rPr>
          <w:rFonts w:asciiTheme="minorEastAsia" w:hAnsiTheme="minorEastAsia" w:cstheme="minorEastAsia"/>
          <w:position w:val="-28"/>
          <w:sz w:val="24"/>
        </w:rPr>
      </w:pPr>
      <w:r>
        <w:rPr>
          <w:rFonts w:hint="eastAsia" w:asciiTheme="minorEastAsia" w:hAnsiTheme="minorEastAsia" w:cstheme="minorEastAsia"/>
          <w:position w:val="-28"/>
          <w:sz w:val="24"/>
        </w:rPr>
        <w:t>为求最佳角度，对式（11）用python进行求解</w:t>
      </w:r>
    </w:p>
    <w:p>
      <w:pPr>
        <w:pStyle w:val="18"/>
        <w:spacing w:line="360" w:lineRule="auto"/>
        <w:ind w:firstLine="480"/>
        <w:jc w:val="right"/>
        <w:rPr>
          <w:rFonts w:asciiTheme="minorEastAsia" w:hAnsiTheme="minorEastAsia" w:cstheme="minorEastAsia"/>
          <w:position w:val="-28"/>
          <w:sz w:val="24"/>
        </w:rPr>
      </w:pPr>
      <w:r>
        <w:rPr>
          <w:rFonts w:hint="eastAsia" w:asciiTheme="minorEastAsia" w:hAnsiTheme="minorEastAsia" w:cstheme="minorEastAsia"/>
          <w:position w:val="-28"/>
          <w:sz w:val="24"/>
        </w:rPr>
        <w:object>
          <v:shape id="_x0000_i1050" o:spt="75" type="#_x0000_t75" style="height:38pt;width:274pt;" o:ole="t" filled="f" o:preferrelative="t" stroked="f" coordsize="21600,21600">
            <v:path/>
            <v:fill on="f" focussize="0,0"/>
            <v:stroke on="f" joinstyle="miter"/>
            <v:imagedata r:id="rId77" o:title=""/>
            <o:lock v:ext="edit" aspectratio="t"/>
            <w10:wrap type="none"/>
            <w10:anchorlock/>
          </v:shape>
          <o:OLEObject Type="Embed" ProgID="Equation.KSEE3" ShapeID="_x0000_i1050" DrawAspect="Content" ObjectID="_1468075750" r:id="rId76">
            <o:LockedField>false</o:LockedField>
          </o:OLEObject>
        </w:object>
      </w:r>
      <w:r>
        <w:rPr>
          <w:rFonts w:hint="eastAsia" w:asciiTheme="minorEastAsia" w:hAnsiTheme="minorEastAsia" w:cstheme="minorEastAsia"/>
          <w:position w:val="-28"/>
          <w:sz w:val="24"/>
        </w:rPr>
        <w:t>；      （12）</w:t>
      </w:r>
    </w:p>
    <w:p>
      <w:pPr>
        <w:pStyle w:val="18"/>
        <w:spacing w:line="360" w:lineRule="auto"/>
        <w:ind w:firstLine="480" w:firstLineChars="0"/>
        <w:jc w:val="left"/>
        <w:rPr>
          <w:rFonts w:asciiTheme="minorEastAsia" w:hAnsiTheme="minorEastAsia" w:cstheme="minorEastAsia"/>
          <w:position w:val="-28"/>
          <w:sz w:val="24"/>
        </w:rPr>
      </w:pPr>
      <w:r>
        <w:rPr>
          <w:rFonts w:hint="eastAsia" w:asciiTheme="minorEastAsia" w:hAnsiTheme="minorEastAsia" w:cstheme="minorEastAsia"/>
          <w:position w:val="-28"/>
          <w:sz w:val="24"/>
        </w:rPr>
        <w:t>给定一个v,h,l可得一个所对应的θ。</w:t>
      </w:r>
    </w:p>
    <w:p>
      <w:pPr>
        <w:pStyle w:val="18"/>
        <w:spacing w:line="360" w:lineRule="auto"/>
        <w:ind w:firstLine="360"/>
        <w:jc w:val="both"/>
        <w:rPr>
          <w:ins w:id="161" w:author="skr skr [2]" w:date="2023-08-03T13:41:42Z"/>
          <w:rFonts w:hint="eastAsia" w:asciiTheme="minorEastAsia" w:hAnsiTheme="minorEastAsia" w:cstheme="minorEastAsia"/>
          <w:position w:val="-28"/>
          <w:sz w:val="24"/>
        </w:rPr>
        <w:pPrChange w:id="160" w:author="skr skr [2]" w:date="2023-08-03T13:41:45Z">
          <w:pPr>
            <w:pStyle w:val="18"/>
            <w:spacing w:line="360" w:lineRule="auto"/>
            <w:ind w:firstLine="360"/>
            <w:jc w:val="center"/>
          </w:pPr>
        </w:pPrChange>
      </w:pPr>
      <w:r>
        <w:rPr>
          <w:rFonts w:hint="eastAsia" w:asciiTheme="minorEastAsia" w:hAnsiTheme="minorEastAsia" w:cstheme="minorEastAsia"/>
          <w:position w:val="-28"/>
          <w:sz w:val="24"/>
        </w:rPr>
        <w:t>此处举小车数据:</w:t>
      </w:r>
    </w:p>
    <w:p>
      <w:pPr>
        <w:pStyle w:val="18"/>
        <w:spacing w:line="360" w:lineRule="auto"/>
        <w:ind w:firstLine="360" w:firstLineChars="0"/>
        <w:jc w:val="center"/>
        <w:rPr>
          <w:rFonts w:hint="eastAsia" w:ascii="宋体" w:hAnsi="宋体" w:eastAsia="宋体" w:cs="宋体"/>
          <w:position w:val="0"/>
          <w:sz w:val="18"/>
          <w:szCs w:val="18"/>
          <w:rPrChange w:id="163" w:author="skr skr [2]" w:date="2023-08-03T13:46:51Z">
            <w:rPr>
              <w:rFonts w:asciiTheme="minorEastAsia" w:hAnsiTheme="minorEastAsia" w:cstheme="minorEastAsia"/>
              <w:position w:val="-28"/>
              <w:sz w:val="24"/>
            </w:rPr>
          </w:rPrChange>
        </w:rPr>
        <w:pPrChange w:id="162" w:author="skr skr [2]" w:date="2023-08-03T13:45:34Z">
          <w:pPr>
            <w:pStyle w:val="18"/>
            <w:spacing w:line="360" w:lineRule="auto"/>
            <w:ind w:firstLine="480" w:firstLineChars="0"/>
            <w:jc w:val="left"/>
          </w:pPr>
        </w:pPrChange>
      </w:pPr>
      <w:ins w:id="164" w:author="skr skr [2]" w:date="2023-08-03T13:41:40Z">
        <w:r>
          <w:rPr>
            <w:rFonts w:hint="eastAsia" w:ascii="宋体" w:hAnsi="宋体" w:eastAsia="宋体" w:cs="宋体"/>
            <w:sz w:val="18"/>
            <w:szCs w:val="18"/>
            <w:rPrChange w:id="165" w:author="skr skr [2]" w:date="2023-08-03T13:46:51Z">
              <w:rPr>
                <w:rFonts w:hint="eastAsia" w:ascii="宋体" w:hAnsi="宋体" w:eastAsia="宋体" w:cs="宋体"/>
                <w:sz w:val="18"/>
                <w:szCs w:val="18"/>
                <w:highlight w:val="yellow"/>
              </w:rPr>
            </w:rPrChange>
          </w:rPr>
          <w:t>表3</w:t>
        </w:r>
      </w:ins>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1406" w:type="dxa"/>
          </w:tcPr>
          <w:p>
            <w:pPr>
              <w:pStyle w:val="18"/>
              <w:spacing w:line="360" w:lineRule="auto"/>
              <w:ind w:firstLine="540" w:firstLineChars="300"/>
              <w:rPr>
                <w:rFonts w:asciiTheme="minorEastAsia" w:hAnsiTheme="minorEastAsia" w:cstheme="minorEastAsia"/>
                <w:position w:val="-28"/>
                <w:sz w:val="18"/>
                <w:szCs w:val="18"/>
              </w:rPr>
            </w:pPr>
            <w:r>
              <w:rPr>
                <w:rFonts w:hint="eastAsia" w:asciiTheme="minorEastAsia" w:hAnsiTheme="minorEastAsia" w:cstheme="minorEastAsia"/>
                <w:position w:val="-28"/>
                <w:sz w:val="18"/>
                <w:szCs w:val="18"/>
              </w:rPr>
              <w:t>v</w:t>
            </w:r>
          </w:p>
        </w:tc>
        <w:tc>
          <w:tcPr>
            <w:tcW w:w="1422" w:type="dxa"/>
          </w:tcPr>
          <w:p>
            <w:pPr>
              <w:pStyle w:val="18"/>
              <w:spacing w:line="360" w:lineRule="auto"/>
              <w:ind w:firstLine="360"/>
              <w:rPr>
                <w:rFonts w:asciiTheme="minorEastAsia" w:hAnsiTheme="minorEastAsia" w:cstheme="minorEastAsia"/>
                <w:position w:val="-28"/>
                <w:sz w:val="18"/>
                <w:szCs w:val="18"/>
              </w:rPr>
            </w:pPr>
            <w:r>
              <w:rPr>
                <w:rFonts w:asciiTheme="minorEastAsia" w:hAnsiTheme="minorEastAsia" w:cstheme="minorEastAsia"/>
                <w:position w:val="-28"/>
                <w:sz w:val="18"/>
                <w:szCs w:val="18"/>
              </w:rPr>
              <w:t>0.50</w:t>
            </w:r>
            <w:r>
              <w:rPr>
                <w:rFonts w:hint="eastAsia" w:asciiTheme="minorEastAsia" w:hAnsiTheme="minorEastAsia" w:cstheme="minorEastAsia"/>
                <w:position w:val="-28"/>
                <w:sz w:val="18"/>
                <w:szCs w:val="18"/>
              </w:rPr>
              <w:t>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406" w:type="dxa"/>
          </w:tcPr>
          <w:p>
            <w:pPr>
              <w:pStyle w:val="18"/>
              <w:spacing w:line="360" w:lineRule="auto"/>
              <w:ind w:firstLine="540" w:firstLineChars="300"/>
              <w:rPr>
                <w:rFonts w:asciiTheme="minorEastAsia" w:hAnsiTheme="minorEastAsia" w:cstheme="minorEastAsia"/>
                <w:position w:val="-28"/>
                <w:sz w:val="18"/>
                <w:szCs w:val="18"/>
              </w:rPr>
            </w:pPr>
            <w:r>
              <w:rPr>
                <w:rFonts w:hint="eastAsia" w:asciiTheme="minorEastAsia" w:hAnsiTheme="minorEastAsia" w:cstheme="minorEastAsia"/>
                <w:position w:val="-28"/>
                <w:sz w:val="18"/>
                <w:szCs w:val="18"/>
              </w:rPr>
              <w:t>h</w:t>
            </w:r>
          </w:p>
        </w:tc>
        <w:tc>
          <w:tcPr>
            <w:tcW w:w="1422" w:type="dxa"/>
          </w:tcPr>
          <w:p>
            <w:pPr>
              <w:pStyle w:val="18"/>
              <w:spacing w:line="360" w:lineRule="auto"/>
              <w:ind w:firstLine="360"/>
              <w:rPr>
                <w:rFonts w:asciiTheme="minorEastAsia" w:hAnsiTheme="minorEastAsia" w:cstheme="minorEastAsia"/>
                <w:position w:val="-28"/>
                <w:sz w:val="18"/>
                <w:szCs w:val="18"/>
              </w:rPr>
            </w:pPr>
            <w:r>
              <w:rPr>
                <w:rFonts w:asciiTheme="minorEastAsia" w:hAnsiTheme="minorEastAsia" w:cstheme="minorEastAsia"/>
                <w:position w:val="-28"/>
                <w:sz w:val="18"/>
                <w:szCs w:val="18"/>
              </w:rPr>
              <w:t>0.073</w:t>
            </w:r>
            <w:r>
              <w:rPr>
                <w:rFonts w:hint="eastAsia" w:asciiTheme="minorEastAsia" w:hAnsiTheme="minorEastAsia" w:cstheme="minorEastAsia"/>
                <w:position w:val="-28"/>
                <w:sz w:val="18"/>
                <w:szCs w:val="18"/>
              </w:rPr>
              <w:t>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 w:hRule="atLeast"/>
          <w:jc w:val="center"/>
        </w:trPr>
        <w:tc>
          <w:tcPr>
            <w:tcW w:w="1406" w:type="dxa"/>
          </w:tcPr>
          <w:p>
            <w:pPr>
              <w:pStyle w:val="18"/>
              <w:spacing w:line="360" w:lineRule="auto"/>
              <w:ind w:firstLine="540" w:firstLineChars="300"/>
              <w:rPr>
                <w:rFonts w:asciiTheme="minorEastAsia" w:hAnsiTheme="minorEastAsia" w:cstheme="minorEastAsia"/>
                <w:position w:val="-28"/>
                <w:sz w:val="18"/>
                <w:szCs w:val="18"/>
              </w:rPr>
            </w:pPr>
            <w:r>
              <w:rPr>
                <w:rFonts w:hint="eastAsia" w:asciiTheme="minorEastAsia" w:hAnsiTheme="minorEastAsia" w:cstheme="minorEastAsia"/>
                <w:position w:val="-28"/>
                <w:sz w:val="18"/>
                <w:szCs w:val="18"/>
              </w:rPr>
              <w:t>l</w:t>
            </w:r>
          </w:p>
        </w:tc>
        <w:tc>
          <w:tcPr>
            <w:tcW w:w="1422" w:type="dxa"/>
          </w:tcPr>
          <w:p>
            <w:pPr>
              <w:pStyle w:val="18"/>
              <w:spacing w:line="360" w:lineRule="auto"/>
              <w:ind w:firstLine="360"/>
              <w:rPr>
                <w:rFonts w:asciiTheme="minorEastAsia" w:hAnsiTheme="minorEastAsia" w:cstheme="minorEastAsia"/>
                <w:position w:val="-28"/>
                <w:sz w:val="18"/>
                <w:szCs w:val="18"/>
              </w:rPr>
            </w:pPr>
            <w:r>
              <w:rPr>
                <w:rFonts w:asciiTheme="minorEastAsia" w:hAnsiTheme="minorEastAsia" w:cstheme="minorEastAsia"/>
                <w:position w:val="-28"/>
                <w:sz w:val="18"/>
                <w:szCs w:val="18"/>
              </w:rPr>
              <w:t>0.102</w:t>
            </w:r>
            <w:r>
              <w:rPr>
                <w:rFonts w:hint="eastAsia" w:asciiTheme="minorEastAsia" w:hAnsiTheme="minorEastAsia" w:cstheme="minorEastAsia"/>
                <w:position w:val="-28"/>
                <w:sz w:val="18"/>
                <w:szCs w:val="18"/>
              </w:rPr>
              <w:t>m/s</w:t>
            </w:r>
          </w:p>
        </w:tc>
      </w:tr>
    </w:tbl>
    <w:p>
      <w:pPr>
        <w:pStyle w:val="18"/>
        <w:spacing w:line="360" w:lineRule="auto"/>
        <w:ind w:firstLine="360"/>
        <w:jc w:val="center"/>
        <w:rPr>
          <w:del w:id="167" w:author="skr skr [2]" w:date="2023-08-03T13:41:40Z"/>
          <w:rFonts w:ascii="宋体" w:hAnsi="宋体" w:eastAsia="宋体" w:cs="宋体"/>
          <w:sz w:val="18"/>
          <w:szCs w:val="18"/>
        </w:rPr>
      </w:pPr>
      <w:del w:id="168" w:author="skr skr [2]" w:date="2023-08-03T13:41:40Z">
        <w:r>
          <w:rPr>
            <w:rFonts w:hint="eastAsia" w:ascii="宋体" w:hAnsi="宋体" w:eastAsia="宋体" w:cs="宋体"/>
            <w:sz w:val="18"/>
            <w:szCs w:val="18"/>
            <w:highlight w:val="yellow"/>
            <w:rPrChange w:id="169" w:author="csu0213pl@163.com" w:date="2023-08-03T13:27:00Z">
              <w:rPr>
                <w:rFonts w:hint="eastAsia" w:ascii="宋体" w:hAnsi="宋体" w:eastAsia="宋体" w:cs="宋体"/>
                <w:sz w:val="18"/>
                <w:szCs w:val="18"/>
              </w:rPr>
            </w:rPrChange>
          </w:rPr>
          <w:delText>表3</w:delText>
        </w:r>
      </w:del>
    </w:p>
    <w:p>
      <w:pPr>
        <w:pStyle w:val="18"/>
        <w:spacing w:line="360" w:lineRule="auto"/>
        <w:ind w:firstLine="480"/>
        <w:jc w:val="left"/>
        <w:rPr>
          <w:rFonts w:asciiTheme="minorEastAsia" w:hAnsiTheme="minorEastAsia" w:cstheme="minorEastAsia"/>
          <w:position w:val="-28"/>
          <w:sz w:val="24"/>
        </w:rPr>
      </w:pPr>
      <w:r>
        <w:rPr>
          <w:rFonts w:hint="eastAsia" w:asciiTheme="minorEastAsia" w:hAnsiTheme="minorEastAsia" w:cstheme="minorEastAsia"/>
          <w:position w:val="-28"/>
          <w:sz w:val="24"/>
        </w:rPr>
        <w:t>可得图像</w:t>
      </w:r>
    </w:p>
    <w:p>
      <w:pPr>
        <w:pStyle w:val="18"/>
        <w:spacing w:line="360" w:lineRule="auto"/>
        <w:ind w:firstLine="480"/>
        <w:jc w:val="center"/>
        <w:rPr>
          <w:rFonts w:asciiTheme="minorEastAsia" w:hAnsiTheme="minorEastAsia" w:cstheme="minorEastAsia"/>
          <w:position w:val="-28"/>
          <w:sz w:val="24"/>
        </w:rPr>
      </w:pPr>
      <w:r>
        <w:rPr>
          <w:rFonts w:asciiTheme="minorEastAsia" w:hAnsiTheme="minorEastAsia" w:cstheme="minorEastAsia"/>
          <w:position w:val="-28"/>
          <w:sz w:val="24"/>
        </w:rPr>
        <w:drawing>
          <wp:inline distT="0" distB="0" distL="114300" distR="114300">
            <wp:extent cx="4606925" cy="2416810"/>
            <wp:effectExtent l="0" t="0" r="3175" b="8890"/>
            <wp:docPr id="34" name="图片 34" descr="113a76b18d0a72f4da959c39bd18c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13a76b18d0a72f4da959c39bd18c68"/>
                    <pic:cNvPicPr>
                      <a:picLocks noChangeAspect="1"/>
                    </pic:cNvPicPr>
                  </pic:nvPicPr>
                  <pic:blipFill>
                    <a:blip r:embed="rId78"/>
                    <a:srcRect l="9637" t="11692" r="9845" b="3326"/>
                    <a:stretch>
                      <a:fillRect/>
                    </a:stretch>
                  </pic:blipFill>
                  <pic:spPr>
                    <a:xfrm>
                      <a:off x="0" y="0"/>
                      <a:ext cx="4606925" cy="241681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 19抛物线图</w:t>
      </w:r>
    </w:p>
    <w:p>
      <w:pPr>
        <w:pStyle w:val="18"/>
        <w:spacing w:line="360" w:lineRule="auto"/>
        <w:ind w:firstLine="480"/>
        <w:jc w:val="left"/>
        <w:rPr>
          <w:rFonts w:asciiTheme="minorEastAsia" w:hAnsiTheme="minorEastAsia" w:cstheme="minorEastAsia"/>
          <w:position w:val="-28"/>
          <w:sz w:val="24"/>
        </w:rPr>
      </w:pPr>
      <w:r>
        <w:rPr>
          <w:rFonts w:hint="eastAsia" w:asciiTheme="minorEastAsia" w:hAnsiTheme="minorEastAsia" w:cstheme="minorEastAsia"/>
          <w:position w:val="-28"/>
          <w:sz w:val="24"/>
        </w:rPr>
        <w:t>图表用弧度制表示，0.456*57.29578=26.1269°，即此时为最佳角度，距离为8.176m</w:t>
      </w:r>
    </w:p>
    <w:p>
      <w:pPr>
        <w:pStyle w:val="18"/>
        <w:spacing w:line="360" w:lineRule="auto"/>
        <w:ind w:firstLine="480"/>
        <w:jc w:val="left"/>
        <w:rPr>
          <w:rFonts w:asciiTheme="minorEastAsia" w:hAnsiTheme="minorEastAsia" w:cstheme="minorEastAsia"/>
          <w:position w:val="-28"/>
          <w:sz w:val="24"/>
        </w:rPr>
      </w:pPr>
      <w:r>
        <w:rPr>
          <w:rFonts w:hint="eastAsia" w:asciiTheme="minorEastAsia" w:hAnsiTheme="minorEastAsia" w:cstheme="minorEastAsia"/>
          <w:position w:val="-28"/>
          <w:sz w:val="24"/>
        </w:rPr>
        <w:t>此时再对式（11）进行求导</w:t>
      </w:r>
    </w:p>
    <w:p>
      <w:pPr>
        <w:pStyle w:val="18"/>
        <w:spacing w:line="360" w:lineRule="auto"/>
        <w:ind w:firstLine="480"/>
        <w:rPr>
          <w:rFonts w:asciiTheme="minorEastAsia" w:hAnsiTheme="minorEastAsia" w:cstheme="minorEastAsia"/>
          <w:position w:val="-28"/>
          <w:sz w:val="24"/>
        </w:rPr>
      </w:pPr>
      <w:r>
        <w:rPr>
          <w:rFonts w:hint="eastAsia" w:asciiTheme="minorEastAsia" w:hAnsiTheme="minorEastAsia" w:cstheme="minorEastAsia"/>
          <w:position w:val="-36"/>
          <w:sz w:val="24"/>
        </w:rPr>
        <w:object>
          <v:shape id="_x0000_i1051" o:spt="75" type="#_x0000_t75" style="height:32.5pt;width:417pt;" o:ole="t" filled="f" o:preferrelative="t" stroked="f" coordsize="21600,21600">
            <v:path/>
            <v:fill on="f" focussize="0,0"/>
            <v:stroke on="f" joinstyle="miter"/>
            <v:imagedata r:id="rId80" o:title=""/>
            <o:lock v:ext="edit" aspectratio="t"/>
            <w10:wrap type="none"/>
            <w10:anchorlock/>
          </v:shape>
          <o:OLEObject Type="Embed" ProgID="Equation.KSEE3" ShapeID="_x0000_i1051" DrawAspect="Content" ObjectID="_1468075751" r:id="rId79">
            <o:LockedField>false</o:LockedField>
          </o:OLEObject>
        </w:object>
      </w:r>
      <w:del w:id="171" w:author="csu0213pl@163.com" w:date="2023-08-03T13:27:00Z">
        <w:r>
          <w:rPr>
            <w:rFonts w:hint="eastAsia" w:asciiTheme="minorEastAsia" w:hAnsiTheme="minorEastAsia" w:cstheme="minorEastAsia"/>
            <w:position w:val="-28"/>
            <w:sz w:val="24"/>
          </w:rPr>
          <w:delText>；</w:delText>
        </w:r>
      </w:del>
      <w:r>
        <w:rPr>
          <w:rFonts w:hint="eastAsia" w:asciiTheme="minorEastAsia" w:hAnsiTheme="minorEastAsia" w:cstheme="minorEastAsia"/>
          <w:position w:val="-28"/>
          <w:sz w:val="24"/>
        </w:rPr>
        <w:t>（13）</w:t>
      </w:r>
    </w:p>
    <w:p>
      <w:pPr>
        <w:pStyle w:val="18"/>
        <w:spacing w:line="360" w:lineRule="auto"/>
        <w:ind w:firstLine="480"/>
        <w:rPr>
          <w:rFonts w:asciiTheme="minorEastAsia" w:hAnsiTheme="minorEastAsia" w:cstheme="minorEastAsia"/>
          <w:position w:val="-28"/>
          <w:sz w:val="24"/>
        </w:rPr>
      </w:pPr>
      <w:r>
        <w:rPr>
          <w:rFonts w:hint="eastAsia" w:asciiTheme="minorEastAsia" w:hAnsiTheme="minorEastAsia" w:cstheme="minorEastAsia"/>
          <w:position w:val="-28"/>
          <w:sz w:val="24"/>
        </w:rPr>
        <w:t>令</w:t>
      </w:r>
      <w:r>
        <w:rPr>
          <w:rFonts w:hint="eastAsia" w:asciiTheme="minorEastAsia" w:hAnsiTheme="minorEastAsia" w:cstheme="minorEastAsia"/>
          <w:position w:val="-24"/>
          <w:sz w:val="24"/>
        </w:rPr>
        <w:object>
          <v:shape id="_x0000_i1052" o:spt="75" type="#_x0000_t75" style="height:31pt;width:39pt;" o:ole="t" filled="f" o:preferrelative="t" stroked="f" coordsize="21600,21600">
            <v:path/>
            <v:fill on="f" focussize="0,0"/>
            <v:stroke on="f" joinstyle="miter"/>
            <v:imagedata r:id="rId82" o:title=""/>
            <o:lock v:ext="edit" aspectratio="t"/>
            <w10:wrap type="none"/>
            <w10:anchorlock/>
          </v:shape>
          <o:OLEObject Type="Embed" ProgID="Equation.KSEE3" ShapeID="_x0000_i1052" DrawAspect="Content" ObjectID="_1468075752" r:id="rId81">
            <o:LockedField>false</o:LockedField>
          </o:OLEObject>
        </w:object>
      </w:r>
      <w:r>
        <w:rPr>
          <w:rFonts w:hint="eastAsia" w:asciiTheme="minorEastAsia" w:hAnsiTheme="minorEastAsia" w:cstheme="minorEastAsia"/>
          <w:position w:val="-28"/>
          <w:sz w:val="24"/>
        </w:rPr>
        <w:t>,则可求出极值</w:t>
      </w:r>
    </w:p>
    <w:p>
      <w:pPr>
        <w:pStyle w:val="18"/>
        <w:spacing w:line="360" w:lineRule="auto"/>
        <w:ind w:firstLine="480"/>
        <w:rPr>
          <w:rFonts w:asciiTheme="minorEastAsia" w:hAnsiTheme="minorEastAsia" w:cstheme="minorEastAsia"/>
          <w:position w:val="-28"/>
          <w:sz w:val="24"/>
        </w:rPr>
      </w:pPr>
      <w:r>
        <w:rPr>
          <w:rFonts w:hint="eastAsia" w:asciiTheme="minorEastAsia" w:hAnsiTheme="minorEastAsia" w:cstheme="minorEastAsia"/>
          <w:position w:val="-28"/>
          <w:sz w:val="24"/>
        </w:rPr>
        <w:t>则解的</w:t>
      </w:r>
    </w:p>
    <w:p>
      <w:pPr>
        <w:pStyle w:val="18"/>
        <w:spacing w:line="360" w:lineRule="auto"/>
        <w:ind w:firstLine="480"/>
        <w:rPr>
          <w:rFonts w:asciiTheme="minorEastAsia" w:hAnsiTheme="minorEastAsia" w:cstheme="minorEastAsia"/>
          <w:position w:val="-28"/>
          <w:sz w:val="24"/>
        </w:rPr>
      </w:pPr>
      <w:r>
        <w:rPr>
          <w:rFonts w:hint="eastAsia" w:asciiTheme="minorEastAsia" w:hAnsiTheme="minorEastAsia" w:cstheme="minorEastAsia"/>
          <w:position w:val="-10"/>
          <w:sz w:val="24"/>
        </w:rPr>
        <w:object>
          <v:shape id="_x0000_i1053" o:spt="75" type="#_x0000_t75" style="height:15pt;width:427pt;" o:ole="t" filled="f" o:preferrelative="t" stroked="f" coordsize="21600,21600">
            <v:path/>
            <v:fill on="f" focussize="0,0"/>
            <v:stroke on="f" joinstyle="miter"/>
            <v:imagedata r:id="rId84" o:title=""/>
            <o:lock v:ext="edit" aspectratio="t"/>
            <w10:wrap type="none"/>
            <w10:anchorlock/>
          </v:shape>
          <o:OLEObject Type="Embed" ProgID="Equation.KSEE3" ShapeID="_x0000_i1053" DrawAspect="Content" ObjectID="_1468075753" r:id="rId83">
            <o:LockedField>false</o:LockedField>
          </o:OLEObject>
        </w:object>
      </w:r>
      <w:del w:id="172" w:author="csu0213pl@163.com" w:date="2023-08-03T13:27:00Z">
        <w:r>
          <w:rPr>
            <w:rFonts w:hint="eastAsia" w:asciiTheme="minorEastAsia" w:hAnsiTheme="minorEastAsia" w:cstheme="minorEastAsia"/>
            <w:position w:val="-28"/>
            <w:sz w:val="24"/>
          </w:rPr>
          <w:delText>；</w:delText>
        </w:r>
      </w:del>
      <w:r>
        <w:rPr>
          <w:rFonts w:hint="eastAsia" w:asciiTheme="minorEastAsia" w:hAnsiTheme="minorEastAsia" w:cstheme="minorEastAsia"/>
          <w:position w:val="-28"/>
          <w:sz w:val="24"/>
        </w:rPr>
        <w:t>（14）</w:t>
      </w:r>
    </w:p>
    <w:p>
      <w:pPr>
        <w:pStyle w:val="18"/>
        <w:spacing w:line="360" w:lineRule="auto"/>
        <w:ind w:firstLine="480"/>
        <w:rPr>
          <w:rFonts w:asciiTheme="minorEastAsia" w:hAnsiTheme="minorEastAsia" w:cstheme="minorEastAsia"/>
          <w:position w:val="-28"/>
          <w:sz w:val="24"/>
        </w:rPr>
      </w:pPr>
      <w:r>
        <w:rPr>
          <w:rFonts w:hint="eastAsia" w:asciiTheme="minorEastAsia" w:hAnsiTheme="minorEastAsia" w:cstheme="minorEastAsia"/>
          <w:position w:val="-28"/>
          <w:sz w:val="24"/>
        </w:rPr>
        <w:t>只要给定v,l,h就能求出最大距离的θ，由此得出下图</w:t>
      </w:r>
    </w:p>
    <w:p>
      <w:pPr>
        <w:pStyle w:val="18"/>
        <w:spacing w:line="360" w:lineRule="auto"/>
        <w:ind w:firstLine="480"/>
        <w:jc w:val="center"/>
        <w:rPr>
          <w:rFonts w:asciiTheme="minorEastAsia" w:hAnsiTheme="minorEastAsia" w:cstheme="minorEastAsia"/>
          <w:position w:val="-28"/>
          <w:sz w:val="24"/>
        </w:rPr>
      </w:pPr>
      <w:r>
        <w:rPr>
          <w:rFonts w:asciiTheme="minorEastAsia" w:hAnsiTheme="minorEastAsia" w:cstheme="minorEastAsia"/>
          <w:position w:val="-28"/>
          <w:sz w:val="24"/>
        </w:rPr>
        <w:drawing>
          <wp:inline distT="0" distB="0" distL="114300" distR="114300">
            <wp:extent cx="5212715" cy="2584450"/>
            <wp:effectExtent l="0" t="0" r="6985" b="6350"/>
            <wp:docPr id="41" name="图片 41" descr="b9084472674b4025126cf87fc02b8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9084472674b4025126cf87fc02b85e"/>
                    <pic:cNvPicPr>
                      <a:picLocks noChangeAspect="1"/>
                    </pic:cNvPicPr>
                  </pic:nvPicPr>
                  <pic:blipFill>
                    <a:blip r:embed="rId85"/>
                    <a:srcRect l="2639" t="4828" r="1777" b="3420"/>
                    <a:stretch>
                      <a:fillRect/>
                    </a:stretch>
                  </pic:blipFill>
                  <pic:spPr>
                    <a:xfrm>
                      <a:off x="0" y="0"/>
                      <a:ext cx="5212715" cy="258445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图20 求导图</w:t>
      </w:r>
    </w:p>
    <w:p>
      <w:pPr>
        <w:pStyle w:val="18"/>
        <w:spacing w:line="360" w:lineRule="auto"/>
        <w:ind w:firstLine="480"/>
        <w:rPr>
          <w:rFonts w:asciiTheme="minorEastAsia" w:hAnsiTheme="minorEastAsia" w:cstheme="minorEastAsia"/>
          <w:sz w:val="24"/>
        </w:rPr>
      </w:pPr>
      <w:r>
        <w:rPr>
          <w:rFonts w:hint="eastAsia" w:asciiTheme="minorEastAsia" w:hAnsiTheme="minorEastAsia" w:cstheme="minorEastAsia"/>
          <w:position w:val="-28"/>
          <w:sz w:val="24"/>
        </w:rPr>
        <w:t>有图可知，（0-0.453rad）为增函数，（0.453-1.571rad）后为减函数，即（0-26°）为增函数，（26°-90°）为减函数，以此当角度为26°时能达到最远距离。</w:t>
      </w:r>
    </w:p>
    <w:p>
      <w:pPr>
        <w:spacing w:line="360" w:lineRule="auto"/>
        <w:outlineLvl w:val="1"/>
        <w:rPr>
          <w:rFonts w:ascii="黑体" w:hAnsi="黑体" w:eastAsia="黑体" w:cs="黑体"/>
          <w:b/>
          <w:bCs/>
          <w:sz w:val="24"/>
        </w:rPr>
      </w:pPr>
      <w:r>
        <w:rPr>
          <w:rFonts w:hint="eastAsia" w:ascii="黑体" w:hAnsi="黑体" w:eastAsia="黑体" w:cs="黑体"/>
          <w:b/>
          <w:bCs/>
          <w:sz w:val="24"/>
        </w:rPr>
        <w:t>3.3循迹系统</w:t>
      </w:r>
      <w:bookmarkEnd w:id="30"/>
      <w:bookmarkEnd w:id="31"/>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通常所看到的物体颜色，实际上是物体表面吸收了照射到它上面的白光（日光）中的一部分有色成分，而反射出的另一部分有色光在人眼中的反应。白色是由各种频率的可见光混合在一起构成的，也就是说白光中包含着各种颜色的色光（如红R、黄Y、绿G、青V、蓝B、紫P）。根据德国物理学家赫姆霍兹的三原色理论可知，各种颜色是由不同比例的三原色（红、绿、蓝）混合而成的</w:t>
      </w:r>
      <w:ins w:id="173" w:author="skr skr [2]" w:date="2023-08-03T14:12:41Z">
        <w:r>
          <w:rPr>
            <w:rFonts w:hint="eastAsia" w:asciiTheme="minorEastAsia" w:hAnsiTheme="minorEastAsia" w:cstheme="minorEastAsia"/>
            <w:sz w:val="24"/>
            <w:vertAlign w:val="superscript"/>
            <w:lang w:val="en-US" w:eastAsia="zh-CN"/>
          </w:rPr>
          <w:t>[</w:t>
        </w:r>
      </w:ins>
      <w:ins w:id="174" w:author="skr skr [2]" w:date="2023-08-03T14:15:06Z">
        <w:r>
          <w:rPr>
            <w:rFonts w:hint="eastAsia" w:asciiTheme="minorEastAsia" w:hAnsiTheme="minorEastAsia" w:cstheme="minorEastAsia"/>
            <w:sz w:val="24"/>
            <w:vertAlign w:val="superscript"/>
            <w:lang w:val="en-US" w:eastAsia="zh-CN"/>
          </w:rPr>
          <w:t>3</w:t>
        </w:r>
      </w:ins>
      <w:ins w:id="175" w:author="skr skr [2]" w:date="2023-08-03T14:12:41Z">
        <w:r>
          <w:rPr>
            <w:rFonts w:hint="eastAsia" w:asciiTheme="minorEastAsia" w:hAnsiTheme="minorEastAsia" w:cstheme="minorEastAsia"/>
            <w:sz w:val="24"/>
            <w:vertAlign w:val="superscript"/>
            <w:lang w:val="en-US" w:eastAsia="zh-CN"/>
          </w:rPr>
          <w:t>]</w:t>
        </w:r>
      </w:ins>
      <w:r>
        <w:rPr>
          <w:rFonts w:hint="eastAsia" w:asciiTheme="minorEastAsia" w:hAnsiTheme="minorEastAsia" w:cstheme="minorEastAsia"/>
          <w:sz w:val="24"/>
        </w:rPr>
        <w:t>。由三原色感应原理可知，如果知道构成各种颜色的三原色的值，就能够知道所测试物体的颜色。而循迹系统中仅对黑颜色进行了判断。</w:t>
      </w:r>
    </w:p>
    <w:p>
      <w:pPr>
        <w:pStyle w:val="18"/>
        <w:spacing w:line="360" w:lineRule="auto"/>
        <w:ind w:firstLine="480"/>
        <w:jc w:val="left"/>
        <w:rPr>
          <w:ins w:id="176" w:author="skr skr" w:date="2023-07-31T23:27:00Z"/>
          <w:rFonts w:asciiTheme="minorEastAsia" w:hAnsiTheme="minorEastAsia" w:cstheme="minorEastAsia"/>
          <w:sz w:val="24"/>
        </w:rPr>
      </w:pPr>
      <w:r>
        <w:rPr>
          <w:rFonts w:hint="eastAsia" w:asciiTheme="minorEastAsia" w:hAnsiTheme="minorEastAsia" w:cstheme="minorEastAsia"/>
          <w:sz w:val="24"/>
        </w:rPr>
        <w:t>此处我们选用</w:t>
      </w:r>
      <w:r>
        <w:rPr>
          <w:rFonts w:asciiTheme="minorEastAsia" w:hAnsiTheme="minorEastAsia" w:cstheme="minorEastAsia"/>
          <w:sz w:val="24"/>
        </w:rPr>
        <w:t>4路循迹模块巡线传感器</w:t>
      </w:r>
      <w:r>
        <w:rPr>
          <w:rFonts w:hint="eastAsia" w:asciiTheme="minorEastAsia" w:hAnsiTheme="minorEastAsia" w:cstheme="minorEastAsia"/>
          <w:sz w:val="24"/>
        </w:rPr>
        <w:t>（图），数字式的循迹模块，其含有红外传感器，在行进过程中，红外探头碰到黑线，向单边机发出一个1的高电平信号，</w:t>
      </w:r>
    </w:p>
    <w:p>
      <w:pPr>
        <w:pStyle w:val="18"/>
        <w:spacing w:line="360" w:lineRule="auto"/>
        <w:ind w:firstLine="480"/>
        <w:jc w:val="left"/>
        <w:rPr>
          <w:ins w:id="177" w:author="skr skr [2]" w:date="2023-08-03T13:43:38Z"/>
          <w:rFonts w:hint="eastAsia" w:asciiTheme="minorEastAsia" w:hAnsiTheme="minorEastAsia" w:cstheme="minorEastAsia"/>
          <w:sz w:val="24"/>
        </w:rPr>
      </w:pPr>
      <w:r>
        <w:rPr>
          <w:rFonts w:hint="eastAsia" w:asciiTheme="minorEastAsia" w:hAnsiTheme="minorEastAsia" w:cstheme="minorEastAsia"/>
          <w:sz w:val="24"/>
        </w:rPr>
        <w:t>碰到白线发出0信号，向单边机发出一个0低电平信号。同时单边机对循迹模块发来的信息进行处理和判断，通过发来的信息，不断调整运动状态，从而保证循迹功能的实现。</w:t>
      </w:r>
    </w:p>
    <w:p>
      <w:pPr>
        <w:pStyle w:val="18"/>
        <w:spacing w:line="360" w:lineRule="auto"/>
        <w:ind w:firstLine="360"/>
        <w:jc w:val="center"/>
        <w:rPr>
          <w:rFonts w:hint="eastAsia" w:ascii="宋体" w:hAnsi="宋体" w:eastAsia="宋体" w:cs="宋体"/>
          <w:sz w:val="18"/>
          <w:szCs w:val="18"/>
          <w:lang w:val="en-US" w:eastAsia="zh-CN"/>
          <w:rPrChange w:id="179" w:author="skr skr [2]" w:date="2023-08-03T13:45:37Z">
            <w:rPr>
              <w:rFonts w:hint="default" w:asciiTheme="minorEastAsia" w:hAnsiTheme="minorEastAsia" w:eastAsiaTheme="minorEastAsia" w:cstheme="minorEastAsia"/>
              <w:sz w:val="24"/>
              <w:lang w:val="en-US" w:eastAsia="zh-CN"/>
            </w:rPr>
          </w:rPrChange>
        </w:rPr>
        <w:pPrChange w:id="178" w:author="skr skr [2]" w:date="2023-08-03T13:45:37Z">
          <w:pPr>
            <w:pStyle w:val="18"/>
            <w:spacing w:line="360" w:lineRule="auto"/>
            <w:ind w:firstLine="480"/>
            <w:jc w:val="left"/>
          </w:pPr>
        </w:pPrChange>
      </w:pPr>
      <w:ins w:id="180" w:author="skr skr [2]" w:date="2023-08-03T13:43:40Z">
        <w:r>
          <w:rPr>
            <w:rFonts w:hint="eastAsia" w:ascii="宋体" w:hAnsi="宋体" w:eastAsia="宋体" w:cs="宋体"/>
            <w:sz w:val="18"/>
            <w:szCs w:val="18"/>
            <w:lang w:val="en-US" w:eastAsia="zh-CN"/>
            <w:rPrChange w:id="181" w:author="skr skr [2]" w:date="2023-08-03T13:45:37Z">
              <w:rPr>
                <w:rFonts w:hint="eastAsia" w:asciiTheme="minorEastAsia" w:hAnsiTheme="minorEastAsia" w:cstheme="minorEastAsia"/>
                <w:sz w:val="24"/>
                <w:lang w:val="en-US" w:eastAsia="zh-CN"/>
              </w:rPr>
            </w:rPrChange>
          </w:rPr>
          <w:t>表4</w:t>
        </w:r>
      </w:ins>
    </w:p>
    <w:p>
      <w:pPr>
        <w:pStyle w:val="18"/>
        <w:spacing w:line="240" w:lineRule="auto"/>
        <w:ind w:firstLine="360" w:firstLineChars="0"/>
        <w:jc w:val="center"/>
        <w:rPr>
          <w:ins w:id="184" w:author="csu0213pl@163.com" w:date="2023-08-03T13:28:00Z"/>
          <w:del w:id="185" w:author="skr skr [2]" w:date="2023-08-03T13:43:35Z"/>
          <w:rFonts w:hint="eastAsia" w:ascii="宋体" w:hAnsi="宋体" w:eastAsia="宋体" w:cs="宋体"/>
          <w:sz w:val="18"/>
          <w:szCs w:val="18"/>
          <w:highlight w:val="yellow"/>
          <w:rPrChange w:id="186" w:author="skr skr [2]" w:date="2023-08-03T13:43:58Z">
            <w:rPr>
              <w:ins w:id="187" w:author="csu0213pl@163.com" w:date="2023-08-03T13:28:00Z"/>
              <w:del w:id="188" w:author="skr skr [2]" w:date="2023-08-03T13:43:35Z"/>
              <w:rFonts w:ascii="宋体" w:hAnsi="宋体" w:eastAsia="宋体" w:cs="宋体"/>
              <w:sz w:val="18"/>
              <w:szCs w:val="18"/>
            </w:rPr>
          </w:rPrChange>
        </w:rPr>
        <w:pPrChange w:id="183" w:author="skr skr [2]" w:date="2023-08-03T13:43:58Z">
          <w:pPr>
            <w:pStyle w:val="18"/>
            <w:spacing w:line="360" w:lineRule="auto"/>
            <w:ind w:firstLine="0" w:firstLineChars="0"/>
            <w:jc w:val="center"/>
          </w:pPr>
        </w:pPrChange>
      </w:pPr>
      <w:ins w:id="189" w:author="csu0213pl@163.com" w:date="2023-08-03T13:28:00Z">
        <w:del w:id="190" w:author="skr skr [2]" w:date="2023-08-03T13:43:35Z">
          <w:r>
            <w:rPr>
              <w:rFonts w:hint="eastAsia" w:ascii="宋体" w:hAnsi="宋体" w:eastAsia="宋体" w:cs="宋体"/>
              <w:sz w:val="18"/>
              <w:szCs w:val="18"/>
              <w:highlight w:val="yellow"/>
              <w:rPrChange w:id="191" w:author="skr skr [2]" w:date="2023-08-03T13:43:58Z">
                <w:rPr>
                  <w:rFonts w:hint="eastAsia" w:ascii="宋体" w:hAnsi="宋体" w:eastAsia="宋体" w:cs="宋体"/>
                  <w:sz w:val="18"/>
                  <w:szCs w:val="18"/>
                </w:rPr>
              </w:rPrChange>
            </w:rPr>
            <w:delText>表4</w:delText>
          </w:r>
        </w:del>
      </w:ins>
    </w:p>
    <w:p>
      <w:pPr>
        <w:pStyle w:val="18"/>
        <w:spacing w:line="240" w:lineRule="auto"/>
        <w:ind w:firstLine="360" w:firstLineChars="0"/>
        <w:jc w:val="center"/>
        <w:rPr>
          <w:ins w:id="195" w:author="skr skr" w:date="2023-07-31T23:29:00Z"/>
          <w:del w:id="196" w:author="skr skr [2]" w:date="2023-08-03T13:43:35Z"/>
          <w:rFonts w:hint="eastAsia" w:ascii="宋体" w:hAnsi="宋体" w:eastAsia="宋体" w:cs="宋体"/>
          <w:sz w:val="18"/>
          <w:szCs w:val="18"/>
          <w:highlight w:val="yellow"/>
          <w:rPrChange w:id="197" w:author="skr skr [2]" w:date="2023-08-03T13:43:58Z">
            <w:rPr>
              <w:ins w:id="198" w:author="skr skr" w:date="2023-07-31T23:29:00Z"/>
              <w:del w:id="199" w:author="skr skr [2]" w:date="2023-08-03T13:43:35Z"/>
              <w:rFonts w:hint="eastAsia"/>
            </w:rPr>
          </w:rPrChange>
        </w:rPr>
        <w:pPrChange w:id="194" w:author="skr skr [2]" w:date="2023-08-03T13:43:58Z">
          <w:pPr>
            <w:pStyle w:val="18"/>
            <w:spacing w:line="360" w:lineRule="auto"/>
            <w:ind w:firstLine="480"/>
            <w:jc w:val="left"/>
          </w:pPr>
        </w:pPrChange>
      </w:pPr>
    </w:p>
    <w:tbl>
      <w:tblPr>
        <w:tblStyle w:val="13"/>
        <w:tblW w:w="0" w:type="auto"/>
        <w:tblInd w:w="19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4"/>
        <w:gridCol w:w="2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00" w:author="skr skr" w:date="2023-07-31T23:29:00Z"/>
        </w:trPr>
        <w:tc>
          <w:tcPr>
            <w:tcW w:w="5300" w:type="dxa"/>
            <w:gridSpan w:val="2"/>
          </w:tcPr>
          <w:p>
            <w:pPr>
              <w:pStyle w:val="18"/>
              <w:spacing w:line="360" w:lineRule="auto"/>
              <w:ind w:firstLine="0" w:firstLineChars="0"/>
              <w:rPr>
                <w:ins w:id="202" w:author="skr skr" w:date="2023-07-31T23:29:00Z"/>
                <w:rStyle w:val="17"/>
              </w:rPr>
              <w:pPrChange w:id="201" w:author="skr skr [2]" w:date="2023-08-03T13:43:24Z">
                <w:pPr>
                  <w:pStyle w:val="18"/>
                  <w:spacing w:line="360" w:lineRule="auto"/>
                  <w:ind w:firstLine="960" w:firstLineChars="400"/>
                </w:pPr>
              </w:pPrChange>
            </w:pPr>
            <w:ins w:id="203" w:author="skr skr [2]" w:date="2023-08-03T13:43:25Z">
              <w:r>
                <w:rPr>
                  <w:rFonts w:hint="eastAsia" w:asciiTheme="minorEastAsia" w:hAnsiTheme="minorEastAsia" w:cstheme="minorEastAsia"/>
                  <w:sz w:val="24"/>
                  <w:lang w:val="en-US" w:eastAsia="zh-CN"/>
                </w:rPr>
                <w:t xml:space="preserve">    </w:t>
              </w:r>
            </w:ins>
            <w:ins w:id="204" w:author="skr skr [2]" w:date="2023-08-03T13:43:26Z">
              <w:r>
                <w:rPr>
                  <w:rFonts w:hint="eastAsia" w:asciiTheme="minorEastAsia" w:hAnsiTheme="minorEastAsia" w:cstheme="minorEastAsia"/>
                  <w:sz w:val="24"/>
                  <w:lang w:val="en-US" w:eastAsia="zh-CN"/>
                </w:rPr>
                <w:t xml:space="preserve">    </w:t>
              </w:r>
            </w:ins>
            <w:r>
              <w:rPr>
                <w:rFonts w:asciiTheme="minorEastAsia" w:hAnsiTheme="minorEastAsia" w:cstheme="minorEastAsia"/>
                <w:sz w:val="24"/>
              </w:rPr>
              <w:t>4路循迹模块巡线传感器</w:t>
            </w:r>
            <w:r>
              <w:rPr>
                <w:rFonts w:hint="eastAsia" w:asciiTheme="minorEastAsia" w:hAnsiTheme="minorEastAsia" w:cstheme="minorEastAsia"/>
                <w:sz w:val="24"/>
              </w:rPr>
              <w:t>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4" w:type="dxa"/>
          </w:tcPr>
          <w:p>
            <w:pPr>
              <w:pStyle w:val="18"/>
              <w:spacing w:line="360" w:lineRule="auto"/>
              <w:ind w:firstLine="0" w:firstLineChars="0"/>
              <w:jc w:val="center"/>
              <w:rPr>
                <w:sz w:val="18"/>
                <w:szCs w:val="18"/>
              </w:rPr>
              <w:pPrChange w:id="205" w:author="csu0213pl@163.com" w:date="2023-08-03T13:27:00Z">
                <w:pPr>
                  <w:pStyle w:val="18"/>
                  <w:spacing w:line="360" w:lineRule="auto"/>
                  <w:ind w:firstLine="720" w:firstLineChars="400"/>
                </w:pPr>
              </w:pPrChange>
            </w:pPr>
            <w:ins w:id="206" w:author="skr skr" w:date="2023-07-31T23:29:00Z">
              <w:r>
                <w:rPr>
                  <w:rFonts w:hint="eastAsia" w:asciiTheme="minorEastAsia" w:hAnsiTheme="minorEastAsia" w:cstheme="minorEastAsia"/>
                  <w:sz w:val="18"/>
                  <w:szCs w:val="18"/>
                </w:rPr>
                <w:t>工作电压</w:t>
              </w:r>
            </w:ins>
          </w:p>
        </w:tc>
        <w:tc>
          <w:tcPr>
            <w:tcW w:w="2346" w:type="dxa"/>
          </w:tcPr>
          <w:p>
            <w:pPr>
              <w:spacing w:line="360" w:lineRule="auto"/>
              <w:ind w:firstLine="360"/>
              <w:jc w:val="center"/>
              <w:rPr>
                <w:sz w:val="18"/>
                <w:szCs w:val="18"/>
                <w:rPrChange w:id="208" w:author="csu0213pl@163.com" w:date="2023-08-03T13:27:00Z">
                  <w:rPr/>
                </w:rPrChange>
              </w:rPr>
              <w:pPrChange w:id="207" w:author="csu0213pl@163.com" w:date="2023-08-03T13:27:00Z">
                <w:pPr>
                  <w:pStyle w:val="18"/>
                  <w:spacing w:line="360" w:lineRule="auto"/>
                  <w:ind w:firstLine="360"/>
                  <w:jc w:val="left"/>
                </w:pPr>
              </w:pPrChange>
            </w:pPr>
            <w:ins w:id="209" w:author="skr skr" w:date="2023-07-31T23:29:00Z">
              <w:r>
                <w:rPr>
                  <w:rFonts w:hint="eastAsia" w:asciiTheme="minorEastAsia" w:hAnsiTheme="minorEastAsia" w:cstheme="minorEastAsia"/>
                  <w:sz w:val="18"/>
                  <w:szCs w:val="18"/>
                  <w:rPrChange w:id="210" w:author="csu0213pl@163.com" w:date="2023-08-03T13:27:00Z">
                    <w:rPr>
                      <w:rFonts w:hint="eastAsia"/>
                    </w:rPr>
                  </w:rPrChange>
                </w:rPr>
                <w:t>3.3V-5V</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2954" w:type="dxa"/>
          </w:tcPr>
          <w:p>
            <w:pPr>
              <w:pStyle w:val="18"/>
              <w:spacing w:line="360" w:lineRule="auto"/>
              <w:ind w:firstLine="0" w:firstLineChars="0"/>
              <w:jc w:val="center"/>
              <w:rPr>
                <w:sz w:val="18"/>
                <w:szCs w:val="18"/>
              </w:rPr>
              <w:pPrChange w:id="211" w:author="csu0213pl@163.com" w:date="2023-08-03T13:27:00Z">
                <w:pPr>
                  <w:pStyle w:val="18"/>
                  <w:spacing w:line="360" w:lineRule="auto"/>
                  <w:ind w:firstLine="720" w:firstLineChars="400"/>
                </w:pPr>
              </w:pPrChange>
            </w:pPr>
            <w:ins w:id="212" w:author="skr skr" w:date="2023-07-31T23:29:00Z">
              <w:r>
                <w:rPr>
                  <w:rFonts w:hint="eastAsia" w:asciiTheme="minorEastAsia" w:hAnsiTheme="minorEastAsia" w:cstheme="minorEastAsia"/>
                  <w:sz w:val="18"/>
                  <w:szCs w:val="18"/>
                </w:rPr>
                <w:t>工作电流</w:t>
              </w:r>
            </w:ins>
          </w:p>
        </w:tc>
        <w:tc>
          <w:tcPr>
            <w:tcW w:w="2346" w:type="dxa"/>
          </w:tcPr>
          <w:p>
            <w:pPr>
              <w:pStyle w:val="18"/>
              <w:spacing w:line="360" w:lineRule="auto"/>
              <w:ind w:firstLine="0" w:firstLineChars="0"/>
              <w:jc w:val="center"/>
              <w:rPr>
                <w:sz w:val="18"/>
                <w:szCs w:val="18"/>
              </w:rPr>
              <w:pPrChange w:id="213" w:author="csu0213pl@163.com" w:date="2023-08-03T13:27:00Z">
                <w:pPr>
                  <w:pStyle w:val="18"/>
                  <w:spacing w:line="360" w:lineRule="auto"/>
                  <w:ind w:firstLine="360"/>
                  <w:jc w:val="left"/>
                </w:pPr>
              </w:pPrChange>
            </w:pPr>
            <w:ins w:id="214" w:author="skr skr" w:date="2023-07-31T23:29:00Z">
              <w:r>
                <w:rPr>
                  <w:rFonts w:hint="eastAsia" w:asciiTheme="minorEastAsia" w:hAnsiTheme="minorEastAsia" w:cstheme="minorEastAsia"/>
                  <w:sz w:val="18"/>
                  <w:szCs w:val="18"/>
                </w:rPr>
                <w:t>10mA-50mA</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4" w:type="dxa"/>
          </w:tcPr>
          <w:p>
            <w:pPr>
              <w:pStyle w:val="18"/>
              <w:spacing w:line="360" w:lineRule="auto"/>
              <w:ind w:firstLine="0" w:firstLineChars="0"/>
              <w:jc w:val="center"/>
              <w:rPr>
                <w:sz w:val="18"/>
                <w:szCs w:val="18"/>
              </w:rPr>
              <w:pPrChange w:id="215" w:author="csu0213pl@163.com" w:date="2023-08-03T13:27:00Z">
                <w:pPr>
                  <w:pStyle w:val="18"/>
                  <w:spacing w:line="360" w:lineRule="auto"/>
                  <w:ind w:firstLine="720" w:firstLineChars="400"/>
                </w:pPr>
              </w:pPrChange>
            </w:pPr>
            <w:ins w:id="216" w:author="skr skr" w:date="2023-07-31T23:29:00Z">
              <w:r>
                <w:rPr>
                  <w:rFonts w:hint="eastAsia" w:asciiTheme="minorEastAsia" w:hAnsiTheme="minorEastAsia" w:cstheme="minorEastAsia"/>
                  <w:sz w:val="18"/>
                  <w:szCs w:val="18"/>
                </w:rPr>
                <w:t>检测距离</w:t>
              </w:r>
            </w:ins>
          </w:p>
        </w:tc>
        <w:tc>
          <w:tcPr>
            <w:tcW w:w="2346" w:type="dxa"/>
          </w:tcPr>
          <w:p>
            <w:pPr>
              <w:pStyle w:val="18"/>
              <w:spacing w:line="360" w:lineRule="auto"/>
              <w:ind w:firstLine="0" w:firstLineChars="0"/>
              <w:jc w:val="center"/>
              <w:rPr>
                <w:sz w:val="18"/>
                <w:szCs w:val="18"/>
              </w:rPr>
              <w:pPrChange w:id="217" w:author="csu0213pl@163.com" w:date="2023-08-03T13:27:00Z">
                <w:pPr>
                  <w:pStyle w:val="18"/>
                  <w:spacing w:line="360" w:lineRule="auto"/>
                  <w:ind w:firstLine="360"/>
                  <w:jc w:val="left"/>
                </w:pPr>
              </w:pPrChange>
            </w:pPr>
            <w:ins w:id="218" w:author="skr skr" w:date="2023-07-31T23:29:00Z">
              <w:r>
                <w:rPr>
                  <w:rFonts w:hint="eastAsia" w:asciiTheme="minorEastAsia" w:hAnsiTheme="minorEastAsia" w:cstheme="minorEastAsia"/>
                  <w:sz w:val="18"/>
                  <w:szCs w:val="18"/>
                </w:rPr>
                <w:t>1mm-10cm</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4" w:type="dxa"/>
          </w:tcPr>
          <w:p>
            <w:pPr>
              <w:pStyle w:val="18"/>
              <w:spacing w:line="360" w:lineRule="auto"/>
              <w:ind w:firstLine="0" w:firstLineChars="0"/>
              <w:jc w:val="center"/>
              <w:rPr>
                <w:rFonts w:asciiTheme="minorEastAsia" w:hAnsiTheme="minorEastAsia" w:cstheme="minorEastAsia"/>
                <w:sz w:val="18"/>
                <w:szCs w:val="18"/>
              </w:rPr>
              <w:pPrChange w:id="219" w:author="csu0213pl@163.com" w:date="2023-08-03T13:27:00Z">
                <w:pPr>
                  <w:pStyle w:val="18"/>
                  <w:spacing w:line="360" w:lineRule="auto"/>
                  <w:ind w:firstLine="720" w:firstLineChars="400"/>
                </w:pPr>
              </w:pPrChange>
            </w:pPr>
            <w:ins w:id="220" w:author="skr skr" w:date="2023-07-31T23:29:00Z">
              <w:r>
                <w:rPr>
                  <w:rFonts w:hint="eastAsia" w:asciiTheme="minorEastAsia" w:hAnsiTheme="minorEastAsia" w:cstheme="minorEastAsia"/>
                  <w:sz w:val="18"/>
                  <w:szCs w:val="18"/>
                </w:rPr>
                <w:t>输出信号</w:t>
              </w:r>
            </w:ins>
          </w:p>
        </w:tc>
        <w:tc>
          <w:tcPr>
            <w:tcW w:w="2346" w:type="dxa"/>
          </w:tcPr>
          <w:p>
            <w:pPr>
              <w:pStyle w:val="18"/>
              <w:spacing w:line="360" w:lineRule="auto"/>
              <w:ind w:firstLine="0" w:firstLineChars="0"/>
              <w:jc w:val="center"/>
              <w:rPr>
                <w:sz w:val="18"/>
                <w:szCs w:val="18"/>
              </w:rPr>
              <w:pPrChange w:id="221" w:author="csu0213pl@163.com" w:date="2023-08-03T13:27:00Z">
                <w:pPr>
                  <w:pStyle w:val="18"/>
                  <w:spacing w:line="360" w:lineRule="auto"/>
                  <w:ind w:firstLine="360"/>
                  <w:jc w:val="left"/>
                </w:pPr>
              </w:pPrChange>
            </w:pPr>
            <w:ins w:id="222" w:author="skr skr" w:date="2023-07-31T23:29:00Z">
              <w:r>
                <w:rPr>
                  <w:rFonts w:hint="eastAsia" w:asciiTheme="minorEastAsia" w:hAnsiTheme="minorEastAsia" w:cstheme="minorEastAsia"/>
                  <w:sz w:val="18"/>
                  <w:szCs w:val="18"/>
                </w:rPr>
                <w:t>TTL电平</w:t>
              </w:r>
            </w:ins>
          </w:p>
        </w:tc>
      </w:tr>
    </w:tbl>
    <w:p>
      <w:pPr>
        <w:pStyle w:val="18"/>
        <w:spacing w:line="360" w:lineRule="auto"/>
        <w:ind w:firstLine="0" w:firstLineChars="0"/>
        <w:jc w:val="center"/>
        <w:rPr>
          <w:del w:id="223" w:author="csu0213pl@163.com" w:date="2023-08-03T13:28:00Z"/>
          <w:rFonts w:ascii="宋体" w:hAnsi="宋体" w:eastAsia="宋体" w:cs="宋体"/>
          <w:sz w:val="18"/>
          <w:szCs w:val="18"/>
        </w:rPr>
      </w:pPr>
      <w:del w:id="224" w:author="csu0213pl@163.com" w:date="2023-08-03T13:28:00Z">
        <w:r>
          <w:rPr>
            <w:rFonts w:hint="eastAsia" w:ascii="宋体" w:hAnsi="宋体" w:eastAsia="宋体" w:cs="宋体"/>
            <w:sz w:val="18"/>
            <w:szCs w:val="18"/>
          </w:rPr>
          <w:delText>表4</w:delText>
        </w:r>
      </w:del>
    </w:p>
    <w:p>
      <w:pPr>
        <w:jc w:val="center"/>
      </w:pPr>
      <w:r>
        <w:rPr>
          <w:rFonts w:hint="eastAsia"/>
        </w:rPr>
        <w:drawing>
          <wp:inline distT="0" distB="0" distL="114300" distR="114300">
            <wp:extent cx="3441700" cy="1841500"/>
            <wp:effectExtent l="0" t="0" r="0" b="0"/>
            <wp:docPr id="1" name="图片 1" descr="169061141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90611412247"/>
                    <pic:cNvPicPr>
                      <a:picLocks noChangeAspect="1"/>
                    </pic:cNvPicPr>
                  </pic:nvPicPr>
                  <pic:blipFill>
                    <a:blip r:embed="rId86"/>
                    <a:stretch>
                      <a:fillRect/>
                    </a:stretch>
                  </pic:blipFill>
                  <pic:spPr>
                    <a:xfrm>
                      <a:off x="0" y="0"/>
                      <a:ext cx="3441700" cy="1841500"/>
                    </a:xfrm>
                    <a:prstGeom prst="rect">
                      <a:avLst/>
                    </a:prstGeom>
                  </pic:spPr>
                </pic:pic>
              </a:graphicData>
            </a:graphic>
          </wp:inline>
        </w:drawing>
      </w:r>
      <w:r>
        <w:rPr>
          <w:rFonts w:hint="eastAsia"/>
        </w:rPr>
        <w:tab/>
      </w:r>
    </w:p>
    <w:p>
      <w:pPr>
        <w:jc w:val="center"/>
        <w:rPr>
          <w:rFonts w:ascii="宋体" w:hAnsi="宋体" w:eastAsia="宋体" w:cs="宋体"/>
          <w:sz w:val="18"/>
          <w:szCs w:val="18"/>
        </w:rPr>
      </w:pPr>
      <w:r>
        <w:rPr>
          <w:rFonts w:hint="eastAsia" w:ascii="宋体" w:hAnsi="宋体" w:eastAsia="宋体" w:cs="宋体"/>
          <w:sz w:val="18"/>
          <w:szCs w:val="18"/>
        </w:rPr>
        <w:t>图21 路循迹模块巡线传感器</w:t>
      </w:r>
    </w:p>
    <w:p>
      <w:pPr>
        <w:jc w:val="center"/>
      </w:pPr>
      <w:r>
        <w:rPr>
          <w:rFonts w:hint="eastAsia"/>
        </w:rPr>
        <w:drawing>
          <wp:inline distT="0" distB="0" distL="114300" distR="114300">
            <wp:extent cx="4191635" cy="2399030"/>
            <wp:effectExtent l="0" t="0" r="12065" b="1270"/>
            <wp:docPr id="13" name="图片 13" descr="引脚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引脚示意图"/>
                    <pic:cNvPicPr>
                      <a:picLocks noChangeAspect="1"/>
                    </pic:cNvPicPr>
                  </pic:nvPicPr>
                  <pic:blipFill>
                    <a:blip r:embed="rId87"/>
                    <a:srcRect r="1670" b="20772"/>
                    <a:stretch>
                      <a:fillRect/>
                    </a:stretch>
                  </pic:blipFill>
                  <pic:spPr>
                    <a:xfrm>
                      <a:off x="0" y="0"/>
                      <a:ext cx="4191635" cy="2399030"/>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图22 引脚示意图</w:t>
      </w:r>
    </w:p>
    <w:p>
      <w:pPr>
        <w:jc w:val="center"/>
      </w:pPr>
      <w:r>
        <w:rPr>
          <w:rFonts w:hint="eastAsia"/>
        </w:rPr>
        <w:drawing>
          <wp:inline distT="0" distB="0" distL="114300" distR="114300">
            <wp:extent cx="4090035" cy="2828925"/>
            <wp:effectExtent l="0" t="0" r="12065" b="3175"/>
            <wp:docPr id="9" name="图片 9" descr="4路巡线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路巡线原理图"/>
                    <pic:cNvPicPr>
                      <a:picLocks noChangeAspect="1"/>
                    </pic:cNvPicPr>
                  </pic:nvPicPr>
                  <pic:blipFill>
                    <a:blip r:embed="rId88"/>
                    <a:srcRect r="23152" b="19898"/>
                    <a:stretch>
                      <a:fillRect/>
                    </a:stretch>
                  </pic:blipFill>
                  <pic:spPr>
                    <a:xfrm>
                      <a:off x="0" y="0"/>
                      <a:ext cx="4090035" cy="2828925"/>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图23 原理图</w:t>
      </w:r>
    </w:p>
    <w:p>
      <w:pPr>
        <w:jc w:val="center"/>
      </w:pPr>
    </w:p>
    <w:p>
      <w:pPr>
        <w:spacing w:line="360" w:lineRule="auto"/>
        <w:outlineLvl w:val="1"/>
        <w:rPr>
          <w:rFonts w:ascii="黑体" w:hAnsi="黑体" w:eastAsia="黑体" w:cs="黑体"/>
          <w:b/>
          <w:bCs/>
          <w:sz w:val="24"/>
        </w:rPr>
      </w:pPr>
      <w:bookmarkStart w:id="32" w:name="_Toc31775"/>
      <w:bookmarkStart w:id="33" w:name="_Toc5285"/>
      <w:r>
        <w:rPr>
          <w:rFonts w:hint="eastAsia" w:ascii="黑体" w:hAnsi="黑体" w:eastAsia="黑体" w:cs="黑体"/>
          <w:b/>
          <w:bCs/>
          <w:sz w:val="24"/>
        </w:rPr>
        <w:t>3.4二维码识别系统</w:t>
      </w:r>
      <w:bookmarkEnd w:id="32"/>
      <w:bookmarkEnd w:id="33"/>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二维码识别系统其分为编码以及解码两部分，首先，将要编码的数据转换为二进制码，然后将其按照一定规则分组，每组数据成为一个字符。随后，为了提高二维码的识别率，需要为每个字符生成一组误差校正码。采用的算法是</w:t>
      </w:r>
      <w:r>
        <w:rPr>
          <w:rFonts w:asciiTheme="minorEastAsia" w:hAnsiTheme="minorEastAsia" w:cstheme="minorEastAsia"/>
          <w:sz w:val="24"/>
        </w:rPr>
        <w:t>Reed-Solomon编码，</w:t>
      </w:r>
      <w:r>
        <w:rPr>
          <w:rFonts w:hint="eastAsia" w:asciiTheme="minorEastAsia" w:hAnsiTheme="minorEastAsia" w:cstheme="minorEastAsia"/>
          <w:sz w:val="24"/>
        </w:rPr>
        <w:t>最后将数据和误差校正码按照一定的规则排列到二维码矩阵中</w:t>
      </w:r>
      <w:ins w:id="225" w:author="skr skr [2]" w:date="2023-08-03T14:14:21Z">
        <w:r>
          <w:rPr>
            <w:rFonts w:hint="eastAsia" w:asciiTheme="minorEastAsia" w:hAnsiTheme="minorEastAsia" w:cstheme="minorEastAsia"/>
            <w:sz w:val="24"/>
            <w:vertAlign w:val="superscript"/>
            <w:lang w:val="en-US" w:eastAsia="zh-CN"/>
            <w:rPrChange w:id="226" w:author="skr skr [2]" w:date="2023-08-03T14:14:25Z">
              <w:rPr>
                <w:rFonts w:hint="eastAsia" w:asciiTheme="minorEastAsia" w:hAnsiTheme="minorEastAsia" w:cstheme="minorEastAsia"/>
                <w:sz w:val="24"/>
                <w:lang w:val="en-US" w:eastAsia="zh-CN"/>
              </w:rPr>
            </w:rPrChange>
          </w:rPr>
          <w:t>[</w:t>
        </w:r>
      </w:ins>
      <w:ins w:id="228" w:author="skr skr [2]" w:date="2023-08-03T14:14:55Z">
        <w:r>
          <w:rPr>
            <w:rFonts w:hint="eastAsia" w:asciiTheme="minorEastAsia" w:hAnsiTheme="minorEastAsia" w:cstheme="minorEastAsia"/>
            <w:sz w:val="24"/>
            <w:vertAlign w:val="superscript"/>
            <w:lang w:val="en-US" w:eastAsia="zh-CN"/>
          </w:rPr>
          <w:t>4</w:t>
        </w:r>
      </w:ins>
      <w:ins w:id="229" w:author="skr skr [2]" w:date="2023-08-03T14:14:21Z">
        <w:r>
          <w:rPr>
            <w:rFonts w:hint="eastAsia" w:asciiTheme="minorEastAsia" w:hAnsiTheme="minorEastAsia" w:cstheme="minorEastAsia"/>
            <w:sz w:val="24"/>
            <w:vertAlign w:val="superscript"/>
            <w:lang w:val="en-US" w:eastAsia="zh-CN"/>
            <w:rPrChange w:id="230" w:author="skr skr [2]" w:date="2023-08-03T14:14:25Z">
              <w:rPr>
                <w:rFonts w:hint="eastAsia" w:asciiTheme="minorEastAsia" w:hAnsiTheme="minorEastAsia" w:cstheme="minorEastAsia"/>
                <w:sz w:val="24"/>
                <w:lang w:val="en-US" w:eastAsia="zh-CN"/>
              </w:rPr>
            </w:rPrChange>
          </w:rPr>
          <w:t>]</w:t>
        </w:r>
      </w:ins>
      <w:r>
        <w:rPr>
          <w:rFonts w:hint="eastAsia" w:asciiTheme="minorEastAsia" w:hAnsiTheme="minorEastAsia" w:cstheme="minorEastAsia"/>
          <w:sz w:val="24"/>
        </w:rPr>
        <w:t>。编码过程完成，而解码过程则是先进行定位和对齐，确定二维码的位置和方向。在每一个二维码中包含了三个定位图案和一个对齐图案，通过这些图案可以确定二维码的位置和方向。随后，提取出二维码矩阵中的数据和误差校验码，并对数据进行纠错处理。将数据还原为原始的二进制码，并将其转换为对应的字符。</w:t>
      </w:r>
    </w:p>
    <w:p>
      <w:pPr>
        <w:pStyle w:val="18"/>
        <w:spacing w:line="360" w:lineRule="auto"/>
        <w:ind w:firstLine="0" w:firstLineChars="0"/>
        <w:jc w:val="center"/>
        <w:rPr>
          <w:ins w:id="232" w:author="skr skr [2]" w:date="2023-08-03T13:42:13Z"/>
          <w:rFonts w:hint="eastAsia" w:asciiTheme="minorEastAsia" w:hAnsiTheme="minorEastAsia" w:cstheme="minorEastAsia"/>
          <w:sz w:val="24"/>
        </w:rPr>
      </w:pPr>
      <w:r>
        <w:rPr>
          <w:rFonts w:hint="eastAsia" w:asciiTheme="minorEastAsia" w:hAnsiTheme="minorEastAsia" w:cstheme="minorEastAsia"/>
          <w:sz w:val="24"/>
        </w:rPr>
        <w:t>我们在此处选用GM65扫描设备模块其通过MGM65的TX引脚与单边机的RX引脚相连接，实现串口通讯的功能。Y用二维码的生成器生成目标信息所需要的二维码，GM65模块将扫描到的二维码信息通过串口输出，接着单边机接收并解析串口数据，通过一系列的条件判断和函数</w:t>
      </w:r>
    </w:p>
    <w:p>
      <w:pPr>
        <w:pStyle w:val="18"/>
        <w:spacing w:line="360" w:lineRule="auto"/>
        <w:ind w:firstLine="0" w:firstLineChars="0"/>
        <w:jc w:val="both"/>
        <w:rPr>
          <w:ins w:id="234" w:author="skr skr [2]" w:date="2023-08-03T13:42:05Z"/>
          <w:rFonts w:hint="eastAsia" w:ascii="宋体" w:hAnsi="宋体" w:eastAsia="宋体" w:cs="宋体"/>
          <w:sz w:val="18"/>
          <w:szCs w:val="18"/>
        </w:rPr>
        <w:pPrChange w:id="233" w:author="skr skr [2]" w:date="2023-08-03T13:42:19Z">
          <w:pPr>
            <w:pStyle w:val="18"/>
            <w:spacing w:line="360" w:lineRule="auto"/>
            <w:ind w:firstLine="0" w:firstLineChars="0"/>
            <w:jc w:val="center"/>
          </w:pPr>
        </w:pPrChange>
      </w:pPr>
      <w:r>
        <w:rPr>
          <w:rFonts w:hint="eastAsia" w:asciiTheme="minorEastAsia" w:hAnsiTheme="minorEastAsia" w:cstheme="minorEastAsia"/>
          <w:sz w:val="24"/>
        </w:rPr>
        <w:t>的调用，从而实现特定仓门的投料功能。</w:t>
      </w:r>
    </w:p>
    <w:p>
      <w:pPr>
        <w:pStyle w:val="18"/>
        <w:spacing w:line="360" w:lineRule="auto"/>
        <w:ind w:firstLine="360"/>
        <w:jc w:val="center"/>
        <w:rPr>
          <w:ins w:id="236" w:author="skr skr" w:date="2023-07-31T23:31:00Z"/>
          <w:rFonts w:hint="eastAsia" w:ascii="宋体" w:hAnsi="宋体" w:eastAsia="宋体" w:cs="宋体"/>
          <w:sz w:val="18"/>
          <w:szCs w:val="18"/>
          <w:rPrChange w:id="237" w:author="skr skr [2]" w:date="2023-08-03T13:46:54Z">
            <w:rPr>
              <w:ins w:id="238" w:author="skr skr" w:date="2023-07-31T23:31:00Z"/>
              <w:rFonts w:asciiTheme="minorEastAsia" w:hAnsiTheme="minorEastAsia" w:cstheme="minorEastAsia"/>
              <w:sz w:val="24"/>
            </w:rPr>
          </w:rPrChange>
        </w:rPr>
        <w:pPrChange w:id="235" w:author="skr skr [2]" w:date="2023-08-03T13:45:39Z">
          <w:pPr>
            <w:pStyle w:val="18"/>
            <w:spacing w:line="360" w:lineRule="auto"/>
            <w:ind w:firstLine="480"/>
            <w:jc w:val="left"/>
          </w:pPr>
        </w:pPrChange>
      </w:pPr>
      <w:ins w:id="239" w:author="skr skr [2]" w:date="2023-08-03T13:41:58Z">
        <w:r>
          <w:rPr>
            <w:rFonts w:hint="eastAsia" w:ascii="宋体" w:hAnsi="宋体" w:eastAsia="宋体" w:cs="宋体"/>
            <w:sz w:val="18"/>
            <w:szCs w:val="18"/>
            <w:rPrChange w:id="240" w:author="skr skr [2]" w:date="2023-08-03T13:46:54Z">
              <w:rPr>
                <w:rFonts w:hint="eastAsia" w:ascii="宋体" w:hAnsi="宋体" w:eastAsia="宋体" w:cs="宋体"/>
                <w:sz w:val="18"/>
                <w:szCs w:val="18"/>
              </w:rPr>
            </w:rPrChange>
          </w:rPr>
          <w:t>表5</w:t>
        </w:r>
      </w:ins>
    </w:p>
    <w:tbl>
      <w:tblPr>
        <w:tblStyle w:val="13"/>
        <w:tblW w:w="0" w:type="auto"/>
        <w:tblInd w:w="19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ins w:id="242" w:author="skr skr" w:date="2023-07-31T23:31:00Z"/>
        </w:trPr>
        <w:tc>
          <w:tcPr>
            <w:tcW w:w="6570" w:type="dxa"/>
            <w:gridSpan w:val="2"/>
          </w:tcPr>
          <w:p>
            <w:pPr>
              <w:pStyle w:val="18"/>
              <w:spacing w:line="360" w:lineRule="auto"/>
              <w:ind w:firstLine="360"/>
              <w:jc w:val="center"/>
              <w:rPr>
                <w:ins w:id="243" w:author="skr skr" w:date="2023-07-31T23:31:00Z"/>
                <w:rFonts w:asciiTheme="minorEastAsia" w:hAnsiTheme="minorEastAsia" w:cstheme="minorEastAsia"/>
                <w:sz w:val="18"/>
                <w:szCs w:val="18"/>
              </w:rPr>
            </w:pPr>
            <w:r>
              <w:rPr>
                <w:rFonts w:hint="eastAsia" w:asciiTheme="minorEastAsia" w:hAnsiTheme="minorEastAsia" w:cstheme="minorEastAsia"/>
                <w:sz w:val="18"/>
                <w:szCs w:val="18"/>
              </w:rPr>
              <w:t>GM65扫描设备模块主要参数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773" w:type="dxa"/>
          </w:tcPr>
          <w:p>
            <w:pPr>
              <w:pStyle w:val="18"/>
              <w:spacing w:line="360" w:lineRule="auto"/>
              <w:ind w:firstLine="0" w:firstLineChars="0"/>
              <w:jc w:val="center"/>
              <w:rPr>
                <w:rFonts w:asciiTheme="minorEastAsia" w:hAnsiTheme="minorEastAsia" w:cstheme="minorEastAsia"/>
                <w:sz w:val="18"/>
                <w:szCs w:val="18"/>
              </w:rPr>
              <w:pPrChange w:id="244" w:author="csu0213pl@163.com" w:date="2023-08-03T13:28:00Z">
                <w:pPr>
                  <w:pStyle w:val="18"/>
                  <w:spacing w:line="360" w:lineRule="auto"/>
                  <w:ind w:firstLine="540" w:firstLineChars="300"/>
                  <w:jc w:val="left"/>
                </w:pPr>
              </w:pPrChange>
            </w:pPr>
            <w:ins w:id="245" w:author="skr skr" w:date="2023-07-31T23:31:00Z">
              <w:r>
                <w:rPr>
                  <w:rFonts w:hint="eastAsia" w:asciiTheme="minorEastAsia" w:hAnsiTheme="minorEastAsia" w:cstheme="minorEastAsia"/>
                  <w:sz w:val="18"/>
                  <w:szCs w:val="18"/>
                </w:rPr>
                <w:t>光学系统</w:t>
              </w:r>
            </w:ins>
          </w:p>
        </w:tc>
        <w:tc>
          <w:tcPr>
            <w:tcW w:w="3797" w:type="dxa"/>
          </w:tcPr>
          <w:p>
            <w:pPr>
              <w:pStyle w:val="18"/>
              <w:spacing w:line="360" w:lineRule="auto"/>
              <w:ind w:firstLine="0" w:firstLineChars="0"/>
              <w:jc w:val="center"/>
              <w:rPr>
                <w:rFonts w:asciiTheme="minorEastAsia" w:hAnsiTheme="minorEastAsia" w:cstheme="minorEastAsia"/>
                <w:sz w:val="18"/>
                <w:szCs w:val="18"/>
              </w:rPr>
              <w:pPrChange w:id="246" w:author="csu0213pl@163.com" w:date="2023-08-03T13:28:00Z">
                <w:pPr>
                  <w:pStyle w:val="18"/>
                  <w:spacing w:line="360" w:lineRule="auto"/>
                  <w:ind w:firstLine="360"/>
                  <w:jc w:val="left"/>
                </w:pPr>
              </w:pPrChange>
            </w:pPr>
            <w:ins w:id="247" w:author="skr skr" w:date="2023-07-31T23:31:00Z">
              <w:r>
                <w:rPr>
                  <w:rFonts w:hint="eastAsia" w:asciiTheme="minorEastAsia" w:hAnsiTheme="minorEastAsia" w:cstheme="minorEastAsia"/>
                  <w:sz w:val="18"/>
                  <w:szCs w:val="18"/>
                </w:rPr>
                <w:t>CMOS</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2773" w:type="dxa"/>
          </w:tcPr>
          <w:p>
            <w:pPr>
              <w:pStyle w:val="18"/>
              <w:spacing w:line="360" w:lineRule="auto"/>
              <w:ind w:firstLine="0" w:firstLineChars="0"/>
              <w:jc w:val="center"/>
              <w:rPr>
                <w:rFonts w:asciiTheme="minorEastAsia" w:hAnsiTheme="minorEastAsia" w:cstheme="minorEastAsia"/>
                <w:sz w:val="18"/>
                <w:szCs w:val="18"/>
              </w:rPr>
              <w:pPrChange w:id="248" w:author="csu0213pl@163.com" w:date="2023-08-03T13:28:00Z">
                <w:pPr>
                  <w:pStyle w:val="18"/>
                  <w:spacing w:line="360" w:lineRule="auto"/>
                  <w:ind w:firstLine="540" w:firstLineChars="300"/>
                  <w:jc w:val="left"/>
                </w:pPr>
              </w:pPrChange>
            </w:pPr>
            <w:ins w:id="249" w:author="skr skr" w:date="2023-07-31T23:31:00Z">
              <w:r>
                <w:rPr>
                  <w:rFonts w:hint="eastAsia" w:asciiTheme="minorEastAsia" w:hAnsiTheme="minorEastAsia" w:cstheme="minorEastAsia"/>
                  <w:sz w:val="18"/>
                  <w:szCs w:val="18"/>
                </w:rPr>
                <w:t>电压</w:t>
              </w:r>
            </w:ins>
          </w:p>
        </w:tc>
        <w:tc>
          <w:tcPr>
            <w:tcW w:w="3797" w:type="dxa"/>
          </w:tcPr>
          <w:p>
            <w:pPr>
              <w:pStyle w:val="18"/>
              <w:spacing w:line="360" w:lineRule="auto"/>
              <w:ind w:firstLine="0" w:firstLineChars="0"/>
              <w:jc w:val="center"/>
              <w:rPr>
                <w:rFonts w:asciiTheme="minorEastAsia" w:hAnsiTheme="minorEastAsia" w:cstheme="minorEastAsia"/>
                <w:sz w:val="18"/>
                <w:szCs w:val="18"/>
              </w:rPr>
              <w:pPrChange w:id="250" w:author="csu0213pl@163.com" w:date="2023-08-03T13:28:00Z">
                <w:pPr>
                  <w:pStyle w:val="18"/>
                  <w:spacing w:line="360" w:lineRule="auto"/>
                  <w:ind w:firstLine="360"/>
                  <w:jc w:val="left"/>
                </w:pPr>
              </w:pPrChange>
            </w:pPr>
            <w:ins w:id="251" w:author="skr skr" w:date="2023-07-31T23:31:00Z">
              <w:r>
                <w:rPr>
                  <w:rFonts w:hint="eastAsia" w:asciiTheme="minorEastAsia" w:hAnsiTheme="minorEastAsia" w:cstheme="minorEastAsia"/>
                  <w:sz w:val="18"/>
                  <w:szCs w:val="18"/>
                </w:rPr>
                <w:t>5V</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pPr>
              <w:pStyle w:val="18"/>
              <w:spacing w:line="360" w:lineRule="auto"/>
              <w:ind w:firstLine="0" w:firstLineChars="0"/>
              <w:jc w:val="center"/>
              <w:rPr>
                <w:rFonts w:asciiTheme="minorEastAsia" w:hAnsiTheme="minorEastAsia" w:cstheme="minorEastAsia"/>
                <w:sz w:val="18"/>
                <w:szCs w:val="18"/>
              </w:rPr>
              <w:pPrChange w:id="252" w:author="csu0213pl@163.com" w:date="2023-08-03T13:28:00Z">
                <w:pPr>
                  <w:pStyle w:val="18"/>
                  <w:spacing w:line="360" w:lineRule="auto"/>
                  <w:ind w:firstLine="540" w:firstLineChars="300"/>
                  <w:jc w:val="left"/>
                </w:pPr>
              </w:pPrChange>
            </w:pPr>
            <w:ins w:id="253" w:author="skr skr" w:date="2023-07-31T23:31:00Z">
              <w:r>
                <w:rPr>
                  <w:rFonts w:hint="eastAsia" w:asciiTheme="minorEastAsia" w:hAnsiTheme="minorEastAsia" w:cstheme="minorEastAsia"/>
                  <w:sz w:val="18"/>
                  <w:szCs w:val="18"/>
                </w:rPr>
                <w:t>电流</w:t>
              </w:r>
            </w:ins>
          </w:p>
        </w:tc>
        <w:tc>
          <w:tcPr>
            <w:tcW w:w="3797" w:type="dxa"/>
          </w:tcPr>
          <w:p>
            <w:pPr>
              <w:pStyle w:val="18"/>
              <w:spacing w:line="360" w:lineRule="auto"/>
              <w:ind w:firstLine="0" w:firstLineChars="0"/>
              <w:jc w:val="center"/>
              <w:rPr>
                <w:rFonts w:asciiTheme="minorEastAsia" w:hAnsiTheme="minorEastAsia" w:cstheme="minorEastAsia"/>
                <w:sz w:val="18"/>
                <w:szCs w:val="18"/>
              </w:rPr>
              <w:pPrChange w:id="254" w:author="csu0213pl@163.com" w:date="2023-08-03T13:28:00Z">
                <w:pPr>
                  <w:pStyle w:val="18"/>
                  <w:spacing w:line="360" w:lineRule="auto"/>
                  <w:ind w:firstLine="360"/>
                  <w:jc w:val="left"/>
                </w:pPr>
              </w:pPrChange>
            </w:pPr>
            <w:ins w:id="255" w:author="skr skr" w:date="2023-07-31T23:31:00Z">
              <w:r>
                <w:rPr>
                  <w:rFonts w:hint="eastAsia" w:asciiTheme="minorEastAsia" w:hAnsiTheme="minorEastAsia" w:cstheme="minorEastAsia"/>
                  <w:sz w:val="18"/>
                  <w:szCs w:val="18"/>
                </w:rPr>
                <w:t>扫描时 120mA / 待机时30mA </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pPr>
              <w:pStyle w:val="18"/>
              <w:spacing w:line="360" w:lineRule="auto"/>
              <w:ind w:firstLine="0" w:firstLineChars="0"/>
              <w:jc w:val="center"/>
              <w:rPr>
                <w:rFonts w:asciiTheme="minorEastAsia" w:hAnsiTheme="minorEastAsia" w:cstheme="minorEastAsia"/>
                <w:sz w:val="18"/>
                <w:szCs w:val="18"/>
              </w:rPr>
              <w:pPrChange w:id="256" w:author="csu0213pl@163.com" w:date="2023-08-03T13:28:00Z">
                <w:pPr>
                  <w:pStyle w:val="18"/>
                  <w:spacing w:line="360" w:lineRule="auto"/>
                  <w:ind w:firstLine="360"/>
                  <w:jc w:val="left"/>
                </w:pPr>
              </w:pPrChange>
            </w:pPr>
            <w:ins w:id="257" w:author="skr skr" w:date="2023-07-31T23:31:00Z">
              <w:r>
                <w:rPr>
                  <w:rFonts w:hint="eastAsia" w:asciiTheme="minorEastAsia" w:hAnsiTheme="minorEastAsia" w:cstheme="minorEastAsia"/>
                  <w:sz w:val="18"/>
                  <w:szCs w:val="18"/>
                </w:rPr>
                <w:t xml:space="preserve"> </w:t>
              </w:r>
            </w:ins>
            <w:r>
              <w:rPr>
                <w:rFonts w:hint="eastAsia" w:asciiTheme="minorEastAsia" w:hAnsiTheme="minorEastAsia" w:cstheme="minorEastAsia"/>
                <w:sz w:val="18"/>
                <w:szCs w:val="18"/>
              </w:rPr>
              <w:t xml:space="preserve"> </w:t>
            </w:r>
            <w:ins w:id="258" w:author="skr skr" w:date="2023-07-31T23:31:00Z">
              <w:r>
                <w:rPr>
                  <w:rFonts w:hint="eastAsia" w:asciiTheme="minorEastAsia" w:hAnsiTheme="minorEastAsia" w:cstheme="minorEastAsia"/>
                  <w:sz w:val="18"/>
                  <w:szCs w:val="18"/>
                </w:rPr>
                <w:t>识别角度</w:t>
              </w:r>
            </w:ins>
          </w:p>
        </w:tc>
        <w:tc>
          <w:tcPr>
            <w:tcW w:w="3797" w:type="dxa"/>
          </w:tcPr>
          <w:p>
            <w:pPr>
              <w:pStyle w:val="18"/>
              <w:spacing w:line="360" w:lineRule="auto"/>
              <w:ind w:firstLine="0" w:firstLineChars="0"/>
              <w:jc w:val="center"/>
              <w:rPr>
                <w:rFonts w:asciiTheme="minorEastAsia" w:hAnsiTheme="minorEastAsia" w:cstheme="minorEastAsia"/>
                <w:sz w:val="18"/>
                <w:szCs w:val="18"/>
              </w:rPr>
              <w:pPrChange w:id="259" w:author="csu0213pl@163.com" w:date="2023-08-03T13:28:00Z">
                <w:pPr>
                  <w:pStyle w:val="18"/>
                  <w:spacing w:line="360" w:lineRule="auto"/>
                  <w:ind w:firstLine="360"/>
                  <w:jc w:val="left"/>
                </w:pPr>
              </w:pPrChange>
            </w:pPr>
            <w:ins w:id="260" w:author="skr skr" w:date="2023-07-31T23:31:00Z">
              <w:r>
                <w:rPr>
                  <w:rFonts w:hint="eastAsia" w:asciiTheme="minorEastAsia" w:hAnsiTheme="minorEastAsia" w:cstheme="minorEastAsia"/>
                  <w:sz w:val="18"/>
                  <w:szCs w:val="18"/>
                </w:rPr>
                <w:t>旋转 360 °；</w:t>
              </w:r>
            </w:ins>
            <w:ins w:id="261" w:author="skr skr" w:date="2023-07-31T23:31:00Z">
              <w:r>
                <w:rPr>
                  <w:rFonts w:asciiTheme="minorEastAsia" w:hAnsiTheme="minorEastAsia" w:cstheme="minorEastAsia"/>
                  <w:sz w:val="18"/>
                  <w:szCs w:val="18"/>
                </w:rPr>
                <w:t>偏转± 60 °</w:t>
              </w:r>
            </w:ins>
            <w:ins w:id="262" w:author="skr skr" w:date="2023-07-31T23:31:00Z">
              <w:r>
                <w:rPr>
                  <w:rFonts w:hint="eastAsia" w:asciiTheme="minorEastAsia" w:hAnsiTheme="minorEastAsia" w:cstheme="minorEastAsia"/>
                  <w:sz w:val="18"/>
                  <w:szCs w:val="18"/>
                </w:rPr>
                <w:t>；</w:t>
              </w:r>
            </w:ins>
            <w:ins w:id="263" w:author="skr skr" w:date="2023-07-31T23:31:00Z">
              <w:r>
                <w:rPr>
                  <w:rFonts w:asciiTheme="minorEastAsia" w:hAnsiTheme="minorEastAsia" w:cstheme="minorEastAsia"/>
                  <w:sz w:val="18"/>
                  <w:szCs w:val="18"/>
                </w:rPr>
                <w:t>倾斜± 65°</w:t>
              </w:r>
            </w:ins>
          </w:p>
        </w:tc>
      </w:tr>
    </w:tbl>
    <w:p>
      <w:pPr>
        <w:pStyle w:val="18"/>
        <w:spacing w:line="360" w:lineRule="auto"/>
        <w:ind w:firstLine="0" w:firstLineChars="0"/>
        <w:jc w:val="center"/>
        <w:rPr>
          <w:del w:id="264" w:author="skr skr [2]" w:date="2023-08-03T13:41:58Z"/>
          <w:rFonts w:ascii="宋体" w:hAnsi="宋体" w:eastAsia="宋体" w:cs="宋体"/>
          <w:sz w:val="18"/>
          <w:szCs w:val="18"/>
        </w:rPr>
      </w:pPr>
      <w:del w:id="265" w:author="skr skr [2]" w:date="2023-08-03T13:41:58Z">
        <w:r>
          <w:rPr>
            <w:rFonts w:hint="eastAsia" w:ascii="宋体" w:hAnsi="宋体" w:eastAsia="宋体" w:cs="宋体"/>
            <w:sz w:val="18"/>
            <w:szCs w:val="18"/>
          </w:rPr>
          <w:delText>表5</w:delText>
        </w:r>
      </w:del>
    </w:p>
    <w:p>
      <w:pPr>
        <w:spacing w:line="360" w:lineRule="auto"/>
        <w:ind w:firstLine="899"/>
        <w:rPr>
          <w:rFonts w:ascii="Arial" w:hAnsi="Arial" w:eastAsia="宋体" w:cs="Arial"/>
          <w:sz w:val="24"/>
        </w:rPr>
      </w:pPr>
      <w:r>
        <w:rPr>
          <w:rFonts w:hint="eastAsia" w:ascii="Arial" w:hAnsi="Arial" w:eastAsia="宋体" w:cs="Arial"/>
          <w:sz w:val="24"/>
        </w:rPr>
        <w:t xml:space="preserve">     </w:t>
      </w:r>
      <w:r>
        <w:rPr>
          <w:rFonts w:ascii="Arial" w:hAnsi="Arial" w:eastAsia="宋体" w:cs="Arial"/>
          <w:sz w:val="24"/>
        </w:rPr>
        <w:drawing>
          <wp:inline distT="0" distB="0" distL="114300" distR="114300">
            <wp:extent cx="4043680" cy="2621915"/>
            <wp:effectExtent l="0" t="0" r="0" b="6985"/>
            <wp:docPr id="27" name="图片 27" descr="169061503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90615034880"/>
                    <pic:cNvPicPr>
                      <a:picLocks noChangeAspect="1"/>
                    </pic:cNvPicPr>
                  </pic:nvPicPr>
                  <pic:blipFill>
                    <a:blip r:embed="rId89"/>
                    <a:stretch>
                      <a:fillRect/>
                    </a:stretch>
                  </pic:blipFill>
                  <pic:spPr>
                    <a:xfrm>
                      <a:off x="0" y="0"/>
                      <a:ext cx="4044962" cy="2622753"/>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图24 二维码构造</w:t>
      </w:r>
    </w:p>
    <w:p>
      <w:pPr>
        <w:spacing w:line="360" w:lineRule="auto"/>
        <w:ind w:firstLine="480"/>
        <w:jc w:val="center"/>
        <w:rPr>
          <w:rFonts w:ascii="Arial" w:hAnsi="Arial" w:eastAsia="宋体" w:cs="Arial"/>
          <w:sz w:val="24"/>
        </w:rPr>
      </w:pPr>
      <w:r>
        <w:rPr>
          <w:rFonts w:ascii="Arial" w:hAnsi="Arial" w:eastAsia="宋体" w:cs="Arial"/>
          <w:sz w:val="24"/>
        </w:rPr>
        <w:drawing>
          <wp:inline distT="0" distB="0" distL="114300" distR="114300">
            <wp:extent cx="2406650" cy="2307590"/>
            <wp:effectExtent l="0" t="0" r="0" b="0"/>
            <wp:docPr id="28" name="图片 28" descr="169061508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90615082323"/>
                    <pic:cNvPicPr>
                      <a:picLocks noChangeAspect="1"/>
                    </pic:cNvPicPr>
                  </pic:nvPicPr>
                  <pic:blipFill>
                    <a:blip r:embed="rId90"/>
                    <a:srcRect l="1601" t="1112" r="2107" b="1984"/>
                    <a:stretch>
                      <a:fillRect/>
                    </a:stretch>
                  </pic:blipFill>
                  <pic:spPr>
                    <a:xfrm>
                      <a:off x="0" y="0"/>
                      <a:ext cx="2408850" cy="2309803"/>
                    </a:xfrm>
                    <a:prstGeom prst="rect">
                      <a:avLst/>
                    </a:prstGeom>
                  </pic:spPr>
                </pic:pic>
              </a:graphicData>
            </a:graphic>
          </wp:inline>
        </w:drawing>
      </w:r>
    </w:p>
    <w:p>
      <w:pPr>
        <w:spacing w:line="360" w:lineRule="auto"/>
        <w:ind w:firstLine="480"/>
        <w:jc w:val="center"/>
        <w:rPr>
          <w:rFonts w:ascii="Arial" w:hAnsi="Arial" w:eastAsia="宋体" w:cs="Arial"/>
          <w:sz w:val="24"/>
        </w:rPr>
      </w:pP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图25 GM65扫描设备模块</w:t>
      </w:r>
    </w:p>
    <w:p>
      <w:pPr>
        <w:spacing w:line="360" w:lineRule="auto"/>
        <w:rPr>
          <w:rFonts w:ascii="黑体" w:hAnsi="黑体" w:eastAsia="黑体" w:cs="黑体"/>
          <w:b/>
          <w:bCs/>
          <w:sz w:val="24"/>
        </w:rPr>
      </w:pPr>
    </w:p>
    <w:p>
      <w:pPr>
        <w:spacing w:line="360" w:lineRule="auto"/>
        <w:outlineLvl w:val="1"/>
        <w:rPr>
          <w:rFonts w:ascii="黑体" w:hAnsi="黑体" w:eastAsia="黑体" w:cs="黑体"/>
          <w:b/>
          <w:bCs/>
          <w:sz w:val="24"/>
        </w:rPr>
      </w:pPr>
      <w:bookmarkStart w:id="34" w:name="_Toc18552"/>
      <w:bookmarkStart w:id="35" w:name="_Toc21813"/>
      <w:r>
        <w:rPr>
          <w:rFonts w:hint="eastAsia" w:ascii="黑体" w:hAnsi="黑体" w:eastAsia="黑体" w:cs="黑体"/>
          <w:b/>
          <w:bCs/>
          <w:sz w:val="24"/>
        </w:rPr>
        <w:t>3.5空气动力系统</w:t>
      </w:r>
      <w:bookmarkEnd w:id="34"/>
      <w:bookmarkEnd w:id="35"/>
    </w:p>
    <w:p>
      <w:pPr>
        <w:pStyle w:val="18"/>
        <w:spacing w:line="360" w:lineRule="auto"/>
        <w:ind w:firstLine="480"/>
        <w:jc w:val="left"/>
        <w:rPr>
          <w:del w:id="266" w:author="skr skr [2]" w:date="2023-08-03T13:44:10Z"/>
          <w:rFonts w:asciiTheme="minorEastAsia" w:hAnsiTheme="minorEastAsia" w:cstheme="minorEastAsia"/>
          <w:sz w:val="24"/>
        </w:rPr>
      </w:pPr>
      <w:r>
        <w:rPr>
          <w:rFonts w:hint="eastAsia" w:asciiTheme="minorEastAsia" w:hAnsiTheme="minorEastAsia" w:cstheme="minorEastAsia"/>
          <w:sz w:val="24"/>
        </w:rPr>
        <w:t>我们此处选用航模中的涵道进行了一个动力装置的设计。当电机带动扇叶旋转时，扇叶会遇到空气阻力，由于扇叶角度远低于90度，所以空气就会沿轴向推向前方，而此时该部分推力就会将饲料直接带出。该涵道分为三根线，分别为信号线、正极以及负极，通过连接电调，接收其输出的PWM波进行工作。</w:t>
      </w:r>
    </w:p>
    <w:p>
      <w:pPr>
        <w:pStyle w:val="18"/>
        <w:spacing w:line="360" w:lineRule="auto"/>
        <w:ind w:firstLine="480"/>
        <w:jc w:val="left"/>
        <w:rPr>
          <w:del w:id="268" w:author="skr skr [2]" w:date="2023-08-03T13:44:08Z"/>
          <w:rFonts w:asciiTheme="minorEastAsia" w:hAnsiTheme="minorEastAsia" w:cstheme="minorEastAsia"/>
          <w:sz w:val="24"/>
        </w:rPr>
        <w:pPrChange w:id="267" w:author="skr skr [2]" w:date="2023-08-03T13:44:10Z">
          <w:pPr>
            <w:pStyle w:val="18"/>
            <w:spacing w:line="360" w:lineRule="auto"/>
            <w:ind w:firstLine="480"/>
            <w:jc w:val="left"/>
          </w:pPr>
        </w:pPrChange>
      </w:pPr>
    </w:p>
    <w:p>
      <w:pPr>
        <w:pStyle w:val="18"/>
        <w:spacing w:line="360" w:lineRule="auto"/>
        <w:ind w:firstLine="480" w:firstLineChars="0"/>
        <w:jc w:val="left"/>
        <w:rPr>
          <w:rFonts w:asciiTheme="minorEastAsia" w:hAnsiTheme="minorEastAsia" w:cstheme="minorEastAsia"/>
          <w:sz w:val="24"/>
        </w:rPr>
        <w:pPrChange w:id="269" w:author="skr skr [2]" w:date="2023-08-03T13:44:10Z">
          <w:pPr>
            <w:pStyle w:val="18"/>
            <w:spacing w:line="360" w:lineRule="auto"/>
            <w:ind w:firstLine="0" w:firstLineChars="0"/>
            <w:jc w:val="left"/>
          </w:pPr>
        </w:pPrChange>
      </w:pPr>
    </w:p>
    <w:p>
      <w:pPr>
        <w:pStyle w:val="18"/>
        <w:spacing w:line="360" w:lineRule="auto"/>
        <w:ind w:firstLine="360"/>
        <w:jc w:val="center"/>
        <w:rPr>
          <w:ins w:id="271" w:author="skr skr" w:date="2023-07-31T23:32:00Z"/>
          <w:rFonts w:hint="eastAsia" w:ascii="宋体" w:hAnsi="宋体" w:eastAsia="宋体" w:cs="宋体"/>
          <w:sz w:val="18"/>
          <w:szCs w:val="18"/>
          <w:rPrChange w:id="272" w:author="skr skr [2]" w:date="2023-08-03T13:46:56Z">
            <w:rPr>
              <w:ins w:id="273" w:author="skr skr" w:date="2023-07-31T23:32:00Z"/>
              <w:rFonts w:asciiTheme="minorEastAsia" w:hAnsiTheme="minorEastAsia" w:cstheme="minorEastAsia"/>
              <w:sz w:val="24"/>
            </w:rPr>
          </w:rPrChange>
        </w:rPr>
        <w:pPrChange w:id="270" w:author="skr skr [2]" w:date="2023-08-03T13:45:41Z">
          <w:pPr>
            <w:pStyle w:val="18"/>
            <w:spacing w:line="360" w:lineRule="auto"/>
            <w:ind w:firstLine="480"/>
            <w:jc w:val="left"/>
          </w:pPr>
        </w:pPrChange>
      </w:pPr>
      <w:ins w:id="274" w:author="skr skr [2]" w:date="2023-08-03T13:44:05Z">
        <w:r>
          <w:rPr>
            <w:rFonts w:hint="eastAsia" w:ascii="宋体" w:hAnsi="宋体" w:eastAsia="宋体" w:cs="宋体"/>
            <w:sz w:val="18"/>
            <w:szCs w:val="18"/>
            <w:rPrChange w:id="275" w:author="skr skr [2]" w:date="2023-08-03T13:46:56Z">
              <w:rPr>
                <w:rFonts w:hint="eastAsia" w:ascii="宋体" w:hAnsi="宋体" w:eastAsia="宋体" w:cs="宋体"/>
                <w:sz w:val="18"/>
                <w:szCs w:val="18"/>
                <w:highlight w:val="yellow"/>
              </w:rPr>
            </w:rPrChange>
          </w:rPr>
          <w:t>表6</w:t>
        </w:r>
      </w:ins>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277" w:author="csu0213pl@163.com" w:date="2023-08-03T13:29:00Z">
          <w:tblPr>
            <w:tblStyle w:val="13"/>
            <w:tblW w:w="0" w:type="auto"/>
            <w:tblInd w:w="16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3244"/>
        <w:gridCol w:w="3106"/>
        <w:tblGridChange w:id="278">
          <w:tblGrid>
            <w:gridCol w:w="3244"/>
            <w:gridCol w:w="3106"/>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80" w:author="csu0213pl@163.com" w:date="2023-08-03T13:2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438" w:hRule="atLeast"/>
          <w:jc w:val="center"/>
          <w:ins w:id="279" w:author="skr skr" w:date="2023-07-31T23:32:00Z"/>
          <w:trPrChange w:id="280" w:author="csu0213pl@163.com" w:date="2023-08-03T13:29:00Z">
            <w:trPr>
              <w:trHeight w:val="438" w:hRule="atLeast"/>
            </w:trPr>
          </w:trPrChange>
        </w:trPr>
        <w:tc>
          <w:tcPr>
            <w:tcW w:w="6350" w:type="dxa"/>
            <w:gridSpan w:val="2"/>
            <w:tcPrChange w:id="281" w:author="csu0213pl@163.com" w:date="2023-08-03T13:29:00Z">
              <w:tcPr>
                <w:tcW w:w="6350" w:type="dxa"/>
                <w:gridSpan w:val="2"/>
              </w:tcPr>
            </w:tcPrChange>
          </w:tcPr>
          <w:p>
            <w:pPr>
              <w:pStyle w:val="18"/>
              <w:spacing w:line="360" w:lineRule="auto"/>
              <w:ind w:firstLine="0" w:firstLineChars="0"/>
              <w:jc w:val="center"/>
              <w:rPr>
                <w:ins w:id="283" w:author="skr skr" w:date="2023-07-31T23:32:00Z"/>
                <w:rFonts w:asciiTheme="minorEastAsia" w:hAnsiTheme="minorEastAsia" w:cstheme="minorEastAsia"/>
                <w:sz w:val="18"/>
                <w:szCs w:val="18"/>
              </w:rPr>
              <w:pPrChange w:id="282" w:author="csu0213pl@163.com" w:date="2023-08-03T13:29:00Z">
                <w:pPr>
                  <w:pStyle w:val="18"/>
                  <w:spacing w:line="360" w:lineRule="auto"/>
                  <w:ind w:firstLine="360"/>
                  <w:jc w:val="center"/>
                </w:pPr>
              </w:pPrChange>
            </w:pPr>
            <w:r>
              <w:rPr>
                <w:rFonts w:hint="eastAsia" w:asciiTheme="minorEastAsia" w:hAnsiTheme="minorEastAsia" w:cstheme="minorEastAsia"/>
                <w:sz w:val="18"/>
                <w:szCs w:val="18"/>
              </w:rPr>
              <w:t>涵道主要参数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84" w:author="csu0213pl@163.com" w:date="2023-08-03T13:2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
        <w:tc>
          <w:tcPr>
            <w:tcW w:w="3244" w:type="dxa"/>
            <w:tcPrChange w:id="285" w:author="csu0213pl@163.com" w:date="2023-08-03T13:29:00Z">
              <w:tcPr>
                <w:tcW w:w="3244" w:type="dxa"/>
              </w:tcPr>
            </w:tcPrChange>
          </w:tcPr>
          <w:p>
            <w:pPr>
              <w:pStyle w:val="18"/>
              <w:spacing w:line="360" w:lineRule="auto"/>
              <w:ind w:firstLine="0" w:firstLineChars="0"/>
              <w:jc w:val="center"/>
              <w:rPr>
                <w:rFonts w:asciiTheme="minorEastAsia" w:hAnsiTheme="minorEastAsia" w:cstheme="minorEastAsia"/>
                <w:sz w:val="18"/>
                <w:szCs w:val="18"/>
              </w:rPr>
              <w:pPrChange w:id="286" w:author="csu0213pl@163.com" w:date="2023-08-03T13:29:00Z">
                <w:pPr>
                  <w:pStyle w:val="18"/>
                  <w:spacing w:line="360" w:lineRule="auto"/>
                  <w:ind w:firstLine="360"/>
                  <w:jc w:val="left"/>
                </w:pPr>
              </w:pPrChange>
            </w:pPr>
            <w:ins w:id="287" w:author="skr skr" w:date="2023-07-31T23:32:00Z">
              <w:r>
                <w:rPr>
                  <w:rFonts w:hint="eastAsia" w:asciiTheme="minorEastAsia" w:hAnsiTheme="minorEastAsia" w:cstheme="minorEastAsia"/>
                  <w:sz w:val="18"/>
                  <w:szCs w:val="18"/>
                </w:rPr>
                <w:t>电压</w:t>
              </w:r>
            </w:ins>
          </w:p>
        </w:tc>
        <w:tc>
          <w:tcPr>
            <w:tcW w:w="3106" w:type="dxa"/>
            <w:tcPrChange w:id="288" w:author="csu0213pl@163.com" w:date="2023-08-03T13:29:00Z">
              <w:tcPr>
                <w:tcW w:w="3106" w:type="dxa"/>
              </w:tcPr>
            </w:tcPrChange>
          </w:tcPr>
          <w:p>
            <w:pPr>
              <w:pStyle w:val="18"/>
              <w:spacing w:line="360" w:lineRule="auto"/>
              <w:ind w:firstLine="0" w:firstLineChars="0"/>
              <w:jc w:val="center"/>
              <w:rPr>
                <w:rFonts w:asciiTheme="minorEastAsia" w:hAnsiTheme="minorEastAsia" w:cstheme="minorEastAsia"/>
                <w:sz w:val="18"/>
                <w:szCs w:val="18"/>
              </w:rPr>
              <w:pPrChange w:id="289" w:author="csu0213pl@163.com" w:date="2023-08-03T13:29:00Z">
                <w:pPr>
                  <w:pStyle w:val="18"/>
                  <w:spacing w:line="360" w:lineRule="auto"/>
                  <w:ind w:firstLine="360"/>
                  <w:jc w:val="left"/>
                </w:pPr>
              </w:pPrChange>
            </w:pPr>
            <w:ins w:id="290" w:author="skr skr" w:date="2023-07-31T23:32:00Z">
              <w:r>
                <w:rPr>
                  <w:rFonts w:hint="eastAsia" w:asciiTheme="minorEastAsia" w:hAnsiTheme="minorEastAsia" w:cstheme="minorEastAsia"/>
                  <w:sz w:val="18"/>
                  <w:szCs w:val="18"/>
                </w:rPr>
                <w:t>12.6V</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1" w:author="csu0213pl@163.com" w:date="2023-08-03T13:2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
        <w:tc>
          <w:tcPr>
            <w:tcW w:w="3244" w:type="dxa"/>
            <w:tcPrChange w:id="292" w:author="csu0213pl@163.com" w:date="2023-08-03T13:29:00Z">
              <w:tcPr>
                <w:tcW w:w="3244" w:type="dxa"/>
              </w:tcPr>
            </w:tcPrChange>
          </w:tcPr>
          <w:p>
            <w:pPr>
              <w:pStyle w:val="18"/>
              <w:spacing w:line="360" w:lineRule="auto"/>
              <w:ind w:firstLine="0" w:firstLineChars="0"/>
              <w:jc w:val="center"/>
              <w:rPr>
                <w:rFonts w:asciiTheme="minorEastAsia" w:hAnsiTheme="minorEastAsia" w:cstheme="minorEastAsia"/>
                <w:sz w:val="18"/>
                <w:szCs w:val="18"/>
              </w:rPr>
              <w:pPrChange w:id="293" w:author="csu0213pl@163.com" w:date="2023-08-03T13:29:00Z">
                <w:pPr>
                  <w:pStyle w:val="18"/>
                  <w:spacing w:line="360" w:lineRule="auto"/>
                  <w:ind w:firstLine="360"/>
                  <w:jc w:val="left"/>
                </w:pPr>
              </w:pPrChange>
            </w:pPr>
            <w:ins w:id="294" w:author="skr skr" w:date="2023-07-31T23:32:00Z">
              <w:r>
                <w:rPr>
                  <w:rFonts w:hint="eastAsia" w:asciiTheme="minorEastAsia" w:hAnsiTheme="minorEastAsia" w:cstheme="minorEastAsia"/>
                  <w:sz w:val="18"/>
                  <w:szCs w:val="18"/>
                </w:rPr>
                <w:t>电流</w:t>
              </w:r>
            </w:ins>
          </w:p>
        </w:tc>
        <w:tc>
          <w:tcPr>
            <w:tcW w:w="3106" w:type="dxa"/>
            <w:tcPrChange w:id="295" w:author="csu0213pl@163.com" w:date="2023-08-03T13:29:00Z">
              <w:tcPr>
                <w:tcW w:w="3106" w:type="dxa"/>
              </w:tcPr>
            </w:tcPrChange>
          </w:tcPr>
          <w:p>
            <w:pPr>
              <w:pStyle w:val="18"/>
              <w:spacing w:line="360" w:lineRule="auto"/>
              <w:ind w:firstLine="0" w:firstLineChars="0"/>
              <w:jc w:val="center"/>
              <w:rPr>
                <w:rFonts w:asciiTheme="minorEastAsia" w:hAnsiTheme="minorEastAsia" w:cstheme="minorEastAsia"/>
                <w:sz w:val="18"/>
                <w:szCs w:val="18"/>
              </w:rPr>
              <w:pPrChange w:id="296" w:author="csu0213pl@163.com" w:date="2023-08-03T13:29:00Z">
                <w:pPr>
                  <w:pStyle w:val="18"/>
                  <w:spacing w:line="360" w:lineRule="auto"/>
                  <w:ind w:firstLine="360"/>
                  <w:jc w:val="left"/>
                </w:pPr>
              </w:pPrChange>
            </w:pPr>
            <w:ins w:id="297" w:author="skr skr" w:date="2023-07-31T23:32:00Z">
              <w:r>
                <w:rPr>
                  <w:rFonts w:hint="eastAsia" w:asciiTheme="minorEastAsia" w:hAnsiTheme="minorEastAsia" w:cstheme="minorEastAsia"/>
                  <w:sz w:val="18"/>
                  <w:szCs w:val="18"/>
                </w:rPr>
                <w:t>45A</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8" w:author="csu0213pl@163.com" w:date="2023-08-03T13:2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
        <w:tc>
          <w:tcPr>
            <w:tcW w:w="3244" w:type="dxa"/>
            <w:tcPrChange w:id="299" w:author="csu0213pl@163.com" w:date="2023-08-03T13:29:00Z">
              <w:tcPr>
                <w:tcW w:w="3244" w:type="dxa"/>
              </w:tcPr>
            </w:tcPrChange>
          </w:tcPr>
          <w:p>
            <w:pPr>
              <w:pStyle w:val="18"/>
              <w:spacing w:line="360" w:lineRule="auto"/>
              <w:ind w:firstLine="0" w:firstLineChars="0"/>
              <w:jc w:val="center"/>
              <w:rPr>
                <w:rFonts w:asciiTheme="minorEastAsia" w:hAnsiTheme="minorEastAsia" w:cstheme="minorEastAsia"/>
                <w:sz w:val="18"/>
                <w:szCs w:val="18"/>
              </w:rPr>
              <w:pPrChange w:id="300" w:author="csu0213pl@163.com" w:date="2023-08-03T13:29:00Z">
                <w:pPr>
                  <w:pStyle w:val="18"/>
                  <w:spacing w:line="360" w:lineRule="auto"/>
                  <w:ind w:firstLine="360"/>
                  <w:jc w:val="left"/>
                </w:pPr>
              </w:pPrChange>
            </w:pPr>
            <w:ins w:id="301" w:author="skr skr" w:date="2023-07-31T23:32:00Z">
              <w:r>
                <w:rPr>
                  <w:rFonts w:hint="eastAsia" w:asciiTheme="minorEastAsia" w:hAnsiTheme="minorEastAsia" w:cstheme="minorEastAsia"/>
                  <w:sz w:val="18"/>
                  <w:szCs w:val="18"/>
                </w:rPr>
                <w:t>输出功率</w:t>
              </w:r>
            </w:ins>
          </w:p>
        </w:tc>
        <w:tc>
          <w:tcPr>
            <w:tcW w:w="3106" w:type="dxa"/>
            <w:tcPrChange w:id="302" w:author="csu0213pl@163.com" w:date="2023-08-03T13:29:00Z">
              <w:tcPr>
                <w:tcW w:w="3106" w:type="dxa"/>
              </w:tcPr>
            </w:tcPrChange>
          </w:tcPr>
          <w:p>
            <w:pPr>
              <w:pStyle w:val="18"/>
              <w:spacing w:line="360" w:lineRule="auto"/>
              <w:ind w:firstLine="0" w:firstLineChars="0"/>
              <w:jc w:val="center"/>
              <w:rPr>
                <w:rFonts w:asciiTheme="minorEastAsia" w:hAnsiTheme="minorEastAsia" w:cstheme="minorEastAsia"/>
                <w:sz w:val="18"/>
                <w:szCs w:val="18"/>
              </w:rPr>
              <w:pPrChange w:id="303" w:author="csu0213pl@163.com" w:date="2023-08-03T13:29:00Z">
                <w:pPr>
                  <w:pStyle w:val="18"/>
                  <w:spacing w:line="360" w:lineRule="auto"/>
                  <w:ind w:firstLine="360"/>
                  <w:jc w:val="left"/>
                </w:pPr>
              </w:pPrChange>
            </w:pPr>
            <w:ins w:id="304" w:author="skr skr" w:date="2023-07-31T23:32:00Z">
              <w:r>
                <w:rPr>
                  <w:rFonts w:hint="eastAsia" w:asciiTheme="minorEastAsia" w:hAnsiTheme="minorEastAsia" w:cstheme="minorEastAsia"/>
                  <w:sz w:val="18"/>
                  <w:szCs w:val="18"/>
                </w:rPr>
                <w:t>567W</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05" w:author="csu0213pl@163.com" w:date="2023-08-03T13:2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jc w:val="center"/>
        </w:trPr>
        <w:tc>
          <w:tcPr>
            <w:tcW w:w="3244" w:type="dxa"/>
            <w:tcPrChange w:id="306" w:author="csu0213pl@163.com" w:date="2023-08-03T13:29:00Z">
              <w:tcPr>
                <w:tcW w:w="3244" w:type="dxa"/>
              </w:tcPr>
            </w:tcPrChange>
          </w:tcPr>
          <w:p>
            <w:pPr>
              <w:pStyle w:val="18"/>
              <w:spacing w:line="360" w:lineRule="auto"/>
              <w:ind w:firstLine="0" w:firstLineChars="0"/>
              <w:jc w:val="center"/>
              <w:rPr>
                <w:rFonts w:asciiTheme="minorEastAsia" w:hAnsiTheme="minorEastAsia" w:cstheme="minorEastAsia"/>
                <w:sz w:val="18"/>
                <w:szCs w:val="18"/>
              </w:rPr>
              <w:pPrChange w:id="307" w:author="csu0213pl@163.com" w:date="2023-08-03T13:29:00Z">
                <w:pPr>
                  <w:pStyle w:val="18"/>
                  <w:spacing w:line="360" w:lineRule="auto"/>
                  <w:ind w:firstLine="360"/>
                  <w:jc w:val="left"/>
                </w:pPr>
              </w:pPrChange>
            </w:pPr>
            <w:ins w:id="308" w:author="skr skr" w:date="2023-07-31T23:32:00Z">
              <w:r>
                <w:rPr>
                  <w:rFonts w:hint="eastAsia" w:asciiTheme="minorEastAsia" w:hAnsiTheme="minorEastAsia" w:cstheme="minorEastAsia"/>
                  <w:sz w:val="18"/>
                  <w:szCs w:val="18"/>
                </w:rPr>
                <w:t>推力</w:t>
              </w:r>
            </w:ins>
          </w:p>
        </w:tc>
        <w:tc>
          <w:tcPr>
            <w:tcW w:w="3106" w:type="dxa"/>
            <w:tcPrChange w:id="309" w:author="csu0213pl@163.com" w:date="2023-08-03T13:29:00Z">
              <w:tcPr>
                <w:tcW w:w="3106" w:type="dxa"/>
              </w:tcPr>
            </w:tcPrChange>
          </w:tcPr>
          <w:p>
            <w:pPr>
              <w:pStyle w:val="18"/>
              <w:spacing w:line="360" w:lineRule="auto"/>
              <w:ind w:firstLine="0" w:firstLineChars="0"/>
              <w:jc w:val="center"/>
              <w:rPr>
                <w:rFonts w:asciiTheme="minorEastAsia" w:hAnsiTheme="minorEastAsia" w:cstheme="minorEastAsia"/>
                <w:sz w:val="18"/>
                <w:szCs w:val="18"/>
              </w:rPr>
              <w:pPrChange w:id="310" w:author="csu0213pl@163.com" w:date="2023-08-03T13:29:00Z">
                <w:pPr>
                  <w:pStyle w:val="18"/>
                  <w:spacing w:line="360" w:lineRule="auto"/>
                  <w:ind w:firstLine="360"/>
                  <w:jc w:val="left"/>
                </w:pPr>
              </w:pPrChange>
            </w:pPr>
            <w:ins w:id="311" w:author="skr skr" w:date="2023-07-31T23:32:00Z">
              <w:r>
                <w:rPr>
                  <w:rFonts w:hint="eastAsia" w:asciiTheme="minorEastAsia" w:hAnsiTheme="minorEastAsia" w:cstheme="minorEastAsia"/>
                  <w:sz w:val="18"/>
                  <w:szCs w:val="18"/>
                </w:rPr>
                <w:t>950g</w:t>
              </w:r>
            </w:ins>
          </w:p>
        </w:tc>
      </w:tr>
    </w:tbl>
    <w:p>
      <w:pPr>
        <w:pStyle w:val="18"/>
        <w:spacing w:line="240" w:lineRule="auto"/>
        <w:ind w:firstLine="360" w:firstLineChars="0"/>
        <w:jc w:val="center"/>
        <w:rPr>
          <w:del w:id="313" w:author="skr skr [2]" w:date="2023-08-03T13:44:05Z"/>
          <w:rFonts w:hint="eastAsia" w:ascii="宋体" w:hAnsi="宋体" w:eastAsia="宋体" w:cs="宋体"/>
          <w:sz w:val="18"/>
          <w:szCs w:val="18"/>
          <w:highlight w:val="yellow"/>
          <w:rPrChange w:id="314" w:author="skr skr [2]" w:date="2023-08-03T13:44:04Z">
            <w:rPr>
              <w:del w:id="315" w:author="skr skr [2]" w:date="2023-08-03T13:44:05Z"/>
              <w:rFonts w:ascii="宋体" w:hAnsi="宋体" w:eastAsia="宋体" w:cs="宋体"/>
              <w:sz w:val="18"/>
              <w:szCs w:val="18"/>
            </w:rPr>
          </w:rPrChange>
        </w:rPr>
        <w:pPrChange w:id="312" w:author="skr skr [2]" w:date="2023-08-03T13:44:04Z">
          <w:pPr>
            <w:pStyle w:val="18"/>
            <w:spacing w:line="360" w:lineRule="auto"/>
            <w:ind w:firstLine="0" w:firstLineChars="0"/>
            <w:jc w:val="center"/>
          </w:pPr>
        </w:pPrChange>
      </w:pPr>
      <w:del w:id="316" w:author="skr skr [2]" w:date="2023-08-03T13:44:05Z">
        <w:r>
          <w:rPr>
            <w:rFonts w:hint="eastAsia" w:ascii="宋体" w:hAnsi="宋体" w:eastAsia="宋体" w:cs="宋体"/>
            <w:sz w:val="18"/>
            <w:szCs w:val="18"/>
            <w:highlight w:val="yellow"/>
            <w:rPrChange w:id="317" w:author="csu0213pl@163.com" w:date="2023-08-03T13:29:00Z">
              <w:rPr>
                <w:rFonts w:hint="eastAsia" w:ascii="宋体" w:hAnsi="宋体" w:eastAsia="宋体" w:cs="宋体"/>
                <w:sz w:val="18"/>
                <w:szCs w:val="18"/>
              </w:rPr>
            </w:rPrChange>
          </w:rPr>
          <w:delText>表6</w:delText>
        </w:r>
      </w:del>
    </w:p>
    <w:p>
      <w:pPr>
        <w:pStyle w:val="18"/>
        <w:spacing w:line="360" w:lineRule="auto"/>
        <w:ind w:firstLine="0" w:firstLineChars="0"/>
        <w:jc w:val="center"/>
        <w:rPr>
          <w:rFonts w:ascii="Arial" w:hAnsi="Arial" w:eastAsia="宋体" w:cs="Arial"/>
          <w:sz w:val="24"/>
        </w:rPr>
      </w:pPr>
      <w:r>
        <w:rPr>
          <w:rFonts w:hint="eastAsia" w:ascii="Arial" w:hAnsi="Arial" w:eastAsia="宋体" w:cs="Arial"/>
          <w:sz w:val="24"/>
        </w:rPr>
        <w:drawing>
          <wp:inline distT="0" distB="0" distL="114300" distR="114300">
            <wp:extent cx="2426335" cy="1924050"/>
            <wp:effectExtent l="0" t="0" r="0" b="0"/>
            <wp:docPr id="29" name="图片 29" descr="169098299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90982996566"/>
                    <pic:cNvPicPr>
                      <a:picLocks noChangeAspect="1"/>
                    </pic:cNvPicPr>
                  </pic:nvPicPr>
                  <pic:blipFill>
                    <a:blip r:embed="rId91"/>
                    <a:srcRect l="3344" b="14918"/>
                    <a:stretch>
                      <a:fillRect/>
                    </a:stretch>
                  </pic:blipFill>
                  <pic:spPr>
                    <a:xfrm>
                      <a:off x="0" y="0"/>
                      <a:ext cx="2426335" cy="1924050"/>
                    </a:xfrm>
                    <a:prstGeom prst="rect">
                      <a:avLst/>
                    </a:prstGeom>
                    <a:ln>
                      <a:noFill/>
                    </a:ln>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图26 涵道</w:t>
      </w:r>
    </w:p>
    <w:p>
      <w:pPr>
        <w:pStyle w:val="18"/>
        <w:spacing w:line="360" w:lineRule="auto"/>
        <w:ind w:firstLine="0" w:firstLineChars="0"/>
        <w:jc w:val="center"/>
        <w:rPr>
          <w:rFonts w:ascii="Arial" w:hAnsi="Arial" w:eastAsia="宋体" w:cs="Arial"/>
          <w:sz w:val="24"/>
        </w:rPr>
      </w:pPr>
    </w:p>
    <w:p>
      <w:pPr>
        <w:pStyle w:val="18"/>
        <w:spacing w:line="360" w:lineRule="auto"/>
        <w:ind w:firstLine="480"/>
        <w:jc w:val="left"/>
        <w:rPr>
          <w:rFonts w:asciiTheme="minorEastAsia" w:hAnsiTheme="minorEastAsia" w:cstheme="minorEastAsia"/>
          <w:sz w:val="24"/>
        </w:rPr>
      </w:pPr>
      <w:del w:id="319" w:author="csu0213pl@163.com" w:date="2023-08-03T13:29:00Z">
        <w:r>
          <w:rPr>
            <w:rFonts w:hint="eastAsia" w:asciiTheme="minorEastAsia" w:hAnsiTheme="minorEastAsia" w:cstheme="minorEastAsia"/>
            <w:sz w:val="24"/>
          </w:rPr>
          <w:delText xml:space="preserve">    </w:delText>
        </w:r>
      </w:del>
      <w:r>
        <w:rPr>
          <w:rFonts w:hint="eastAsia" w:asciiTheme="minorEastAsia" w:hAnsiTheme="minorEastAsia" w:cstheme="minorEastAsia"/>
          <w:sz w:val="24"/>
        </w:rPr>
        <w:t>我们此处选用了</w:t>
      </w:r>
      <w:r>
        <w:rPr>
          <w:rFonts w:asciiTheme="minorEastAsia" w:hAnsiTheme="minorEastAsia" w:cstheme="minorEastAsia"/>
          <w:sz w:val="24"/>
        </w:rPr>
        <w:t>50mm</w:t>
      </w:r>
      <w:r>
        <w:rPr>
          <w:rFonts w:hint="eastAsia" w:asciiTheme="minorEastAsia" w:hAnsiTheme="minorEastAsia" w:cstheme="minorEastAsia"/>
          <w:sz w:val="24"/>
        </w:rPr>
        <w:t>的涵道电机，并用BB弹来代替现实中的鱼饲料，一颗BB弹的重量约为0.23g，故涵道所提供的推力足以将BB弹从管道中推出</w:t>
      </w:r>
      <w:ins w:id="320" w:author="skr skr" w:date="2023-07-31T23:47:00Z">
        <w:r>
          <w:rPr>
            <w:rFonts w:hint="eastAsia" w:asciiTheme="minorEastAsia" w:hAnsiTheme="minorEastAsia" w:cstheme="minorEastAsia"/>
            <w:sz w:val="24"/>
          </w:rPr>
          <w:t>。</w:t>
        </w:r>
      </w:ins>
    </w:p>
    <w:p>
      <w:pPr>
        <w:pStyle w:val="18"/>
        <w:spacing w:line="360" w:lineRule="auto"/>
        <w:ind w:firstLine="0" w:firstLineChars="0"/>
        <w:jc w:val="left"/>
        <w:rPr>
          <w:rFonts w:ascii="黑体" w:hAnsi="黑体" w:eastAsia="黑体" w:cs="黑体"/>
          <w:b/>
          <w:bCs/>
          <w:sz w:val="24"/>
        </w:rPr>
      </w:pPr>
      <w:r>
        <w:rPr>
          <w:rFonts w:hint="eastAsia" w:ascii="黑体" w:hAnsi="黑体" w:eastAsia="黑体" w:cs="黑体"/>
          <w:b/>
          <w:bCs/>
          <w:sz w:val="24"/>
        </w:rPr>
        <w:t>3.6蓝牙模块</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蓝牙模块的原理是基于蓝牙技术。其是一种短距离无线通信技术，用于在设备之间进行数据传输和通信。蓝牙模块包含了蓝牙芯片和相关的电路和天线。蓝牙芯片是蓝牙通信的核心部分，它负责处理蓝牙通信的协议和信号处理。</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蓝牙模块的工作原理如下：</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1.建立连接：蓝牙模块首先需要与其他蓝牙设备建立连接。它发送蓝牙信号来搜索附近的蓝牙设备，并与目标设备进行配对和认证。</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2.数据传输：一旦连接建立，蓝牙模块可以通过蓝牙信号传输数据。它将要发送的数据转换为蓝牙信号，并通过天线发送出去。接收方的蓝牙设备接收到信号并将其转换回原始数据。</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3.通信协议：蓝牙模块使用蓝牙协议栈来管理通信。蓝牙协议栈是一组软件协议，负责处理蓝牙连接的建立、数据传输和管理。</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4.安全性：蓝牙模块还提供了一些安全功能，如加密和认证，以确保传输的数据安全。</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总的来说，蓝牙模块通过发送和接收蓝牙信号实现设备之间的无线通信。它通过蓝牙协议栈管理通信，并提供安全性功能。</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我们此处选用Hc-06的蓝牙模块</w:t>
      </w:r>
    </w:p>
    <w:p>
      <w:pPr>
        <w:pStyle w:val="18"/>
        <w:spacing w:line="360" w:lineRule="auto"/>
        <w:ind w:firstLine="360" w:firstLineChars="200"/>
        <w:jc w:val="center"/>
        <w:rPr>
          <w:rFonts w:hint="eastAsia" w:ascii="宋体" w:hAnsi="宋体" w:eastAsia="宋体" w:cs="宋体"/>
          <w:sz w:val="18"/>
          <w:szCs w:val="18"/>
          <w:rPrChange w:id="322" w:author="skr skr [2]" w:date="2023-08-03T13:47:05Z">
            <w:rPr>
              <w:rFonts w:asciiTheme="minorEastAsia" w:hAnsiTheme="minorEastAsia" w:cstheme="minorEastAsia"/>
              <w:sz w:val="24"/>
            </w:rPr>
          </w:rPrChange>
        </w:rPr>
        <w:pPrChange w:id="321" w:author="skr skr [2]" w:date="2023-08-03T13:47:05Z">
          <w:pPr>
            <w:spacing w:line="360" w:lineRule="auto"/>
            <w:ind w:firstLine="480" w:firstLineChars="200"/>
          </w:pPr>
        </w:pPrChange>
      </w:pPr>
      <w:ins w:id="323" w:author="skr skr [2]" w:date="2023-08-03T13:44:14Z">
        <w:r>
          <w:rPr>
            <w:rFonts w:hint="eastAsia" w:ascii="宋体" w:hAnsi="宋体" w:eastAsia="宋体" w:cs="宋体"/>
            <w:sz w:val="18"/>
            <w:szCs w:val="18"/>
            <w:rPrChange w:id="324" w:author="skr skr [2]" w:date="2023-08-03T13:47:05Z">
              <w:rPr>
                <w:rFonts w:hint="eastAsia" w:ascii="宋体" w:hAnsi="宋体" w:eastAsia="宋体" w:cs="宋体"/>
                <w:sz w:val="18"/>
                <w:szCs w:val="18"/>
              </w:rPr>
            </w:rPrChange>
          </w:rPr>
          <w:t>表 7</w:t>
        </w:r>
      </w:ins>
    </w:p>
    <w:tbl>
      <w:tblPr>
        <w:tblStyle w:val="13"/>
        <w:tblW w:w="0" w:type="auto"/>
        <w:tblInd w:w="16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44"/>
        <w:gridCol w:w="3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ins w:id="326" w:author="skr skr" w:date="2023-07-31T23:32:00Z"/>
        </w:trPr>
        <w:tc>
          <w:tcPr>
            <w:tcW w:w="6350" w:type="dxa"/>
            <w:gridSpan w:val="2"/>
          </w:tcPr>
          <w:p>
            <w:pPr>
              <w:pStyle w:val="18"/>
              <w:spacing w:line="360" w:lineRule="auto"/>
              <w:ind w:firstLine="0" w:firstLineChars="0"/>
              <w:jc w:val="center"/>
              <w:rPr>
                <w:ins w:id="328" w:author="skr skr" w:date="2023-07-31T23:32:00Z"/>
                <w:rFonts w:asciiTheme="minorEastAsia" w:hAnsiTheme="minorEastAsia" w:cstheme="minorEastAsia"/>
                <w:sz w:val="18"/>
                <w:szCs w:val="18"/>
              </w:rPr>
              <w:pPrChange w:id="327" w:author="csu0213pl@163.com" w:date="2023-08-03T13:29:00Z">
                <w:pPr>
                  <w:pStyle w:val="18"/>
                  <w:spacing w:line="360" w:lineRule="auto"/>
                  <w:ind w:firstLine="360"/>
                  <w:jc w:val="center"/>
                </w:pPr>
              </w:pPrChange>
            </w:pPr>
            <w:r>
              <w:rPr>
                <w:rFonts w:hint="eastAsia" w:asciiTheme="minorEastAsia" w:hAnsiTheme="minorEastAsia" w:cstheme="minorEastAsia"/>
                <w:sz w:val="18"/>
                <w:szCs w:val="18"/>
              </w:rPr>
              <w:t>蓝牙模块主要参数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4" w:type="dxa"/>
          </w:tcPr>
          <w:p>
            <w:pPr>
              <w:pStyle w:val="18"/>
              <w:spacing w:line="360" w:lineRule="auto"/>
              <w:ind w:firstLine="0" w:firstLineChars="0"/>
              <w:jc w:val="center"/>
              <w:rPr>
                <w:rFonts w:asciiTheme="minorEastAsia" w:hAnsiTheme="minorEastAsia" w:cstheme="minorEastAsia"/>
                <w:sz w:val="18"/>
                <w:szCs w:val="18"/>
              </w:rPr>
              <w:pPrChange w:id="329" w:author="csu0213pl@163.com" w:date="2023-08-03T13:29:00Z">
                <w:pPr>
                  <w:pStyle w:val="18"/>
                  <w:spacing w:line="360" w:lineRule="auto"/>
                  <w:ind w:firstLine="360"/>
                  <w:jc w:val="left"/>
                </w:pPr>
              </w:pPrChange>
            </w:pPr>
            <w:ins w:id="330" w:author="skr skr" w:date="2023-07-31T23:32:00Z">
              <w:r>
                <w:rPr>
                  <w:rFonts w:hint="eastAsia" w:asciiTheme="minorEastAsia" w:hAnsiTheme="minorEastAsia" w:cstheme="minorEastAsia"/>
                  <w:sz w:val="18"/>
                  <w:szCs w:val="18"/>
                </w:rPr>
                <w:t>电压</w:t>
              </w:r>
            </w:ins>
          </w:p>
        </w:tc>
        <w:tc>
          <w:tcPr>
            <w:tcW w:w="3106" w:type="dxa"/>
          </w:tcPr>
          <w:p>
            <w:pPr>
              <w:pStyle w:val="18"/>
              <w:spacing w:line="360" w:lineRule="auto"/>
              <w:ind w:firstLine="0" w:firstLineChars="0"/>
              <w:jc w:val="center"/>
              <w:rPr>
                <w:rFonts w:asciiTheme="minorEastAsia" w:hAnsiTheme="minorEastAsia" w:cstheme="minorEastAsia"/>
                <w:sz w:val="18"/>
                <w:szCs w:val="18"/>
              </w:rPr>
              <w:pPrChange w:id="331"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3</w:t>
            </w:r>
            <w:ins w:id="332" w:author="skr skr" w:date="2023-07-31T23:32:00Z">
              <w:r>
                <w:rPr>
                  <w:rFonts w:hint="eastAsia" w:asciiTheme="minorEastAsia" w:hAnsiTheme="minorEastAsia" w:cstheme="minorEastAsia"/>
                  <w:sz w:val="18"/>
                  <w:szCs w:val="18"/>
                </w:rPr>
                <w:t>V</w:t>
              </w:r>
            </w:ins>
            <w:r>
              <w:rPr>
                <w:rFonts w:hint="eastAsia" w:asciiTheme="minorEastAsia" w:hAnsiTheme="minorEastAsia" w:cstheme="minorEastAsia"/>
                <w:sz w:val="18"/>
                <w:szCs w:val="18"/>
              </w:rPr>
              <w:t>-3.6V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4" w:type="dxa"/>
          </w:tcPr>
          <w:p>
            <w:pPr>
              <w:pStyle w:val="18"/>
              <w:spacing w:line="360" w:lineRule="auto"/>
              <w:ind w:firstLine="0" w:firstLineChars="0"/>
              <w:jc w:val="center"/>
              <w:rPr>
                <w:rFonts w:asciiTheme="minorEastAsia" w:hAnsiTheme="minorEastAsia" w:cstheme="minorEastAsia"/>
                <w:sz w:val="18"/>
                <w:szCs w:val="18"/>
              </w:rPr>
              <w:pPrChange w:id="333"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工作频段</w:t>
            </w:r>
          </w:p>
        </w:tc>
        <w:tc>
          <w:tcPr>
            <w:tcW w:w="3106" w:type="dxa"/>
          </w:tcPr>
          <w:p>
            <w:pPr>
              <w:pStyle w:val="18"/>
              <w:spacing w:line="360" w:lineRule="auto"/>
              <w:ind w:firstLine="0" w:firstLineChars="0"/>
              <w:jc w:val="center"/>
              <w:rPr>
                <w:rFonts w:asciiTheme="minorEastAsia" w:hAnsiTheme="minorEastAsia" w:cstheme="minorEastAsia"/>
                <w:sz w:val="18"/>
                <w:szCs w:val="18"/>
              </w:rPr>
              <w:pPrChange w:id="334"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2.4G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4" w:type="dxa"/>
          </w:tcPr>
          <w:p>
            <w:pPr>
              <w:pStyle w:val="18"/>
              <w:spacing w:line="360" w:lineRule="auto"/>
              <w:ind w:firstLine="0" w:firstLineChars="0"/>
              <w:jc w:val="center"/>
              <w:rPr>
                <w:rFonts w:asciiTheme="minorEastAsia" w:hAnsiTheme="minorEastAsia" w:cstheme="minorEastAsia"/>
                <w:sz w:val="18"/>
                <w:szCs w:val="18"/>
              </w:rPr>
              <w:pPrChange w:id="335"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发射功率</w:t>
            </w:r>
          </w:p>
        </w:tc>
        <w:tc>
          <w:tcPr>
            <w:tcW w:w="3106" w:type="dxa"/>
          </w:tcPr>
          <w:p>
            <w:pPr>
              <w:pStyle w:val="18"/>
              <w:spacing w:line="360" w:lineRule="auto"/>
              <w:ind w:firstLine="0" w:firstLineChars="0"/>
              <w:jc w:val="center"/>
              <w:rPr>
                <w:rFonts w:asciiTheme="minorEastAsia" w:hAnsiTheme="minorEastAsia" w:cstheme="minorEastAsia"/>
                <w:sz w:val="18"/>
                <w:szCs w:val="18"/>
              </w:rPr>
              <w:pPrChange w:id="336"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4dBm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44" w:type="dxa"/>
          </w:tcPr>
          <w:p>
            <w:pPr>
              <w:pStyle w:val="18"/>
              <w:spacing w:line="360" w:lineRule="auto"/>
              <w:ind w:firstLine="0" w:firstLineChars="0"/>
              <w:jc w:val="center"/>
              <w:rPr>
                <w:rFonts w:asciiTheme="minorEastAsia" w:hAnsiTheme="minorEastAsia" w:cstheme="minorEastAsia"/>
                <w:sz w:val="18"/>
                <w:szCs w:val="18"/>
              </w:rPr>
              <w:pPrChange w:id="337"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通信电缆</w:t>
            </w:r>
          </w:p>
        </w:tc>
        <w:tc>
          <w:tcPr>
            <w:tcW w:w="3106" w:type="dxa"/>
          </w:tcPr>
          <w:p>
            <w:pPr>
              <w:pStyle w:val="18"/>
              <w:spacing w:line="360" w:lineRule="auto"/>
              <w:ind w:firstLine="0" w:firstLineChars="0"/>
              <w:jc w:val="center"/>
              <w:rPr>
                <w:rFonts w:asciiTheme="minorEastAsia" w:hAnsiTheme="minorEastAsia" w:cstheme="minorEastAsia"/>
                <w:sz w:val="18"/>
                <w:szCs w:val="18"/>
              </w:rPr>
              <w:pPrChange w:id="338" w:author="csu0213pl@163.com" w:date="2023-08-03T13:29:00Z">
                <w:pPr>
                  <w:pStyle w:val="18"/>
                  <w:spacing w:line="360" w:lineRule="auto"/>
                  <w:ind w:firstLine="360"/>
                  <w:jc w:val="left"/>
                </w:pPr>
              </w:pPrChange>
            </w:pPr>
            <w:r>
              <w:rPr>
                <w:rFonts w:hint="eastAsia" w:asciiTheme="minorEastAsia" w:hAnsiTheme="minorEastAsia" w:cstheme="minorEastAsia"/>
                <w:sz w:val="18"/>
                <w:szCs w:val="18"/>
              </w:rPr>
              <w:t>40mA</w:t>
            </w:r>
          </w:p>
        </w:tc>
      </w:tr>
    </w:tbl>
    <w:p>
      <w:pPr>
        <w:spacing w:line="360" w:lineRule="auto"/>
        <w:jc w:val="center"/>
        <w:rPr>
          <w:del w:id="340" w:author="skr skr [2]" w:date="2023-08-03T13:44:14Z"/>
          <w:rFonts w:ascii="宋体" w:hAnsi="宋体" w:eastAsia="宋体" w:cs="宋体"/>
          <w:sz w:val="18"/>
          <w:szCs w:val="18"/>
        </w:rPr>
        <w:pPrChange w:id="339" w:author="csu0213pl@163.com" w:date="2023-08-03T13:29:00Z">
          <w:pPr>
            <w:jc w:val="center"/>
          </w:pPr>
        </w:pPrChange>
      </w:pPr>
      <w:del w:id="341" w:author="skr skr [2]" w:date="2023-08-03T13:44:14Z">
        <w:r>
          <w:rPr>
            <w:rFonts w:hint="eastAsia" w:ascii="宋体" w:hAnsi="宋体" w:eastAsia="宋体" w:cs="宋体"/>
            <w:sz w:val="18"/>
            <w:szCs w:val="18"/>
          </w:rPr>
          <w:delText>表 7</w:delText>
        </w:r>
      </w:del>
    </w:p>
    <w:p>
      <w:pPr>
        <w:spacing w:line="360" w:lineRule="auto"/>
        <w:ind w:firstLine="480" w:firstLineChars="200"/>
        <w:jc w:val="center"/>
        <w:rPr>
          <w:rFonts w:asciiTheme="minorEastAsia" w:hAnsiTheme="minorEastAsia" w:cstheme="minorEastAsia"/>
          <w:sz w:val="24"/>
        </w:rPr>
      </w:pPr>
      <w:r>
        <w:rPr>
          <w:rFonts w:hint="eastAsia" w:asciiTheme="minorEastAsia" w:hAnsiTheme="minorEastAsia" w:cstheme="minorEastAsia"/>
          <w:sz w:val="24"/>
        </w:rPr>
        <w:drawing>
          <wp:inline distT="0" distB="0" distL="114300" distR="114300">
            <wp:extent cx="3874135" cy="2550795"/>
            <wp:effectExtent l="0" t="0" r="12065" b="1905"/>
            <wp:docPr id="22" name="图片 22" descr="169098291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90982912527"/>
                    <pic:cNvPicPr>
                      <a:picLocks noChangeAspect="1"/>
                    </pic:cNvPicPr>
                  </pic:nvPicPr>
                  <pic:blipFill>
                    <a:blip r:embed="rId92"/>
                    <a:stretch>
                      <a:fillRect/>
                    </a:stretch>
                  </pic:blipFill>
                  <pic:spPr>
                    <a:xfrm>
                      <a:off x="0" y="0"/>
                      <a:ext cx="3874135" cy="2550795"/>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图28 蓝牙模块</w:t>
      </w:r>
    </w:p>
    <w:p>
      <w:pPr>
        <w:spacing w:line="360" w:lineRule="auto"/>
        <w:outlineLvl w:val="0"/>
        <w:rPr>
          <w:rFonts w:ascii="宋体" w:hAnsi="宋体" w:eastAsia="宋体" w:cs="宋体"/>
          <w:sz w:val="18"/>
          <w:szCs w:val="18"/>
        </w:rPr>
      </w:pPr>
      <w:bookmarkStart w:id="36" w:name="_Toc22328"/>
      <w:bookmarkStart w:id="37" w:name="_Toc5313"/>
      <w:r>
        <w:rPr>
          <w:rFonts w:hint="eastAsia" w:ascii="黑体" w:hAnsi="黑体" w:eastAsia="黑体" w:cs="黑体"/>
          <w:b/>
          <w:bCs/>
          <w:sz w:val="24"/>
        </w:rPr>
        <w:t>4整体设计成品图</w:t>
      </w:r>
      <w:bookmarkEnd w:id="36"/>
      <w:bookmarkEnd w:id="37"/>
    </w:p>
    <w:p>
      <w:pPr>
        <w:spacing w:line="360" w:lineRule="auto"/>
        <w:jc w:val="center"/>
        <w:rPr>
          <w:rFonts w:ascii="黑体" w:hAnsi="黑体" w:eastAsia="黑体" w:cs="黑体"/>
          <w:b/>
          <w:bCs/>
          <w:sz w:val="24"/>
        </w:rPr>
      </w:pPr>
      <w:ins w:id="342" w:author="skr skr [2]" w:date="2023-08-03T14:09:35Z">
        <w:r>
          <w:rPr>
            <w:rFonts w:hint="eastAsia" w:ascii="宋体" w:hAnsi="宋体" w:eastAsia="宋体" w:cs="宋体"/>
            <w:sz w:val="18"/>
            <w:szCs w:val="18"/>
          </w:rPr>
          <w:drawing>
            <wp:inline distT="0" distB="0" distL="114300" distR="114300">
              <wp:extent cx="4293870" cy="2327910"/>
              <wp:effectExtent l="0" t="0" r="11430" b="8890"/>
              <wp:docPr id="8" name="图片 8" descr="de0dadb54ffffa642f5e516e73f9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0dadb54ffffa642f5e516e73f9b99"/>
                      <pic:cNvPicPr>
                        <a:picLocks noChangeAspect="1"/>
                      </pic:cNvPicPr>
                    </pic:nvPicPr>
                    <pic:blipFill>
                      <a:blip r:embed="rId93"/>
                      <a:srcRect l="21676" b="24506"/>
                      <a:stretch>
                        <a:fillRect/>
                      </a:stretch>
                    </pic:blipFill>
                    <pic:spPr>
                      <a:xfrm>
                        <a:off x="0" y="0"/>
                        <a:ext cx="4293870" cy="2327910"/>
                      </a:xfrm>
                      <a:prstGeom prst="rect">
                        <a:avLst/>
                      </a:prstGeom>
                    </pic:spPr>
                  </pic:pic>
                </a:graphicData>
              </a:graphic>
            </wp:inline>
          </w:drawing>
        </w:r>
      </w:ins>
      <w:r>
        <w:rPr>
          <w:rFonts w:hint="eastAsia" w:ascii="黑体" w:hAnsi="黑体" w:eastAsia="黑体" w:cs="黑体"/>
          <w:b/>
          <w:bCs/>
          <w:sz w:val="24"/>
        </w:rPr>
        <w:drawing>
          <wp:inline distT="0" distB="0" distL="114300" distR="114300">
            <wp:extent cx="4319270" cy="2685415"/>
            <wp:effectExtent l="0" t="0" r="0" b="0"/>
            <wp:docPr id="21" name="图片 21" descr="16905499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90549910348"/>
                    <pic:cNvPicPr>
                      <a:picLocks noChangeAspect="1"/>
                    </pic:cNvPicPr>
                  </pic:nvPicPr>
                  <pic:blipFill>
                    <a:blip r:embed="rId94"/>
                    <a:srcRect l="3216" t="1243" r="2912" b="1404"/>
                    <a:stretch>
                      <a:fillRect/>
                    </a:stretch>
                  </pic:blipFill>
                  <pic:spPr>
                    <a:xfrm>
                      <a:off x="0" y="0"/>
                      <a:ext cx="4319270" cy="2685415"/>
                    </a:xfrm>
                    <a:prstGeom prst="rect">
                      <a:avLst/>
                    </a:prstGeom>
                  </pic:spPr>
                </pic:pic>
              </a:graphicData>
            </a:graphic>
          </wp:inline>
        </w:drawing>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图30 空气筒处solid works建模</w:t>
      </w:r>
    </w:p>
    <w:p>
      <w:pPr>
        <w:pStyle w:val="18"/>
        <w:spacing w:line="360" w:lineRule="auto"/>
        <w:ind w:firstLine="360"/>
        <w:jc w:val="center"/>
        <w:rPr>
          <w:rFonts w:ascii="Arial" w:hAnsi="Arial" w:eastAsia="宋体" w:cs="Arial"/>
          <w:sz w:val="24"/>
        </w:rPr>
      </w:pPr>
      <w:r>
        <w:rPr>
          <w:rFonts w:ascii="宋体" w:hAnsi="宋体" w:eastAsia="宋体" w:cs="宋体"/>
          <w:sz w:val="18"/>
          <w:szCs w:val="18"/>
        </w:rPr>
        <w:drawing>
          <wp:inline distT="0" distB="0" distL="114300" distR="114300">
            <wp:extent cx="4254500" cy="2685415"/>
            <wp:effectExtent l="0" t="0" r="0" b="6985"/>
            <wp:docPr id="23" name="图片 23" descr="169055007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90550075831"/>
                    <pic:cNvPicPr>
                      <a:picLocks noChangeAspect="1"/>
                    </pic:cNvPicPr>
                  </pic:nvPicPr>
                  <pic:blipFill>
                    <a:blip r:embed="rId95"/>
                    <a:stretch>
                      <a:fillRect/>
                    </a:stretch>
                  </pic:blipFill>
                  <pic:spPr>
                    <a:xfrm>
                      <a:off x="0" y="0"/>
                      <a:ext cx="4254500" cy="2685415"/>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图31 空气筒处3D打印切片</w:t>
      </w:r>
    </w:p>
    <w:p>
      <w:pPr>
        <w:jc w:val="center"/>
        <w:rPr>
          <w:rFonts w:ascii="宋体" w:hAnsi="宋体" w:eastAsia="宋体" w:cs="宋体"/>
          <w:sz w:val="18"/>
          <w:szCs w:val="18"/>
        </w:rPr>
      </w:pPr>
      <w:del w:id="344" w:author="skr skr [2]" w:date="2023-08-03T14:09:20Z">
        <w:commentRangeStart w:id="4"/>
        <w:r>
          <w:rPr>
            <w:rFonts w:hint="eastAsia" w:ascii="宋体" w:hAnsi="宋体" w:eastAsia="宋体" w:cs="宋体"/>
            <w:sz w:val="18"/>
            <w:szCs w:val="18"/>
          </w:rPr>
          <w:drawing>
            <wp:inline distT="0" distB="0" distL="114300" distR="114300">
              <wp:extent cx="4237990" cy="2383790"/>
              <wp:effectExtent l="0" t="0" r="3810" b="3810"/>
              <wp:docPr id="19" name="图片 19" descr="505cbb7943febf29dc2172590e719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05cbb7943febf29dc2172590e719f6"/>
                      <pic:cNvPicPr>
                        <a:picLocks noChangeAspect="1"/>
                      </pic:cNvPicPr>
                    </pic:nvPicPr>
                    <pic:blipFill>
                      <a:blip r:embed="rId96"/>
                      <a:stretch>
                        <a:fillRect/>
                      </a:stretch>
                    </pic:blipFill>
                    <pic:spPr>
                      <a:xfrm>
                        <a:off x="0" y="0"/>
                        <a:ext cx="4237990" cy="2383790"/>
                      </a:xfrm>
                      <a:prstGeom prst="rect">
                        <a:avLst/>
                      </a:prstGeom>
                    </pic:spPr>
                  </pic:pic>
                </a:graphicData>
              </a:graphic>
            </wp:inline>
          </w:drawing>
        </w:r>
        <w:commentRangeEnd w:id="4"/>
      </w:del>
      <w:r>
        <w:rPr>
          <w:rStyle w:val="17"/>
        </w:rPr>
        <w:commentReference w:id="4"/>
      </w:r>
    </w:p>
    <w:p>
      <w:pPr>
        <w:jc w:val="center"/>
        <w:rPr>
          <w:rFonts w:ascii="宋体" w:hAnsi="宋体" w:eastAsia="宋体" w:cs="宋体"/>
          <w:sz w:val="18"/>
          <w:szCs w:val="18"/>
        </w:rPr>
      </w:pPr>
      <w:r>
        <w:rPr>
          <w:rFonts w:hint="eastAsia" w:ascii="宋体" w:hAnsi="宋体" w:eastAsia="宋体" w:cs="宋体"/>
          <w:sz w:val="18"/>
          <w:szCs w:val="18"/>
        </w:rPr>
        <w:t>图32 空气筒实物</w:t>
      </w:r>
    </w:p>
    <w:p>
      <w:pPr>
        <w:spacing w:line="360" w:lineRule="auto"/>
        <w:jc w:val="center"/>
        <w:rPr>
          <w:rFonts w:ascii="Arial" w:hAnsi="Arial" w:eastAsia="宋体" w:cs="Arial"/>
          <w:sz w:val="24"/>
        </w:rPr>
      </w:pPr>
      <w:r>
        <w:rPr>
          <w:rFonts w:ascii="Arial" w:hAnsi="Arial" w:eastAsia="宋体" w:cs="Arial"/>
          <w:sz w:val="24"/>
        </w:rPr>
        <w:drawing>
          <wp:inline distT="0" distB="0" distL="114300" distR="114300">
            <wp:extent cx="4530090" cy="3061970"/>
            <wp:effectExtent l="0" t="0" r="3810" b="11430"/>
            <wp:docPr id="25" name="图片 25" descr="46d41d55c1e653a4e330df2ac987e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d41d55c1e653a4e330df2ac987e440"/>
                    <pic:cNvPicPr>
                      <a:picLocks noChangeAspect="1"/>
                    </pic:cNvPicPr>
                  </pic:nvPicPr>
                  <pic:blipFill>
                    <a:blip r:embed="rId97"/>
                    <a:stretch>
                      <a:fillRect/>
                    </a:stretch>
                  </pic:blipFill>
                  <pic:spPr>
                    <a:xfrm>
                      <a:off x="0" y="0"/>
                      <a:ext cx="4530090" cy="3061970"/>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图33 饲料仓建模</w:t>
      </w:r>
    </w:p>
    <w:p>
      <w:pPr>
        <w:spacing w:line="360" w:lineRule="auto"/>
        <w:jc w:val="center"/>
        <w:rPr>
          <w:rFonts w:ascii="Arial" w:hAnsi="Arial" w:eastAsia="宋体" w:cs="Arial"/>
          <w:sz w:val="24"/>
        </w:rPr>
      </w:pPr>
      <w:r>
        <w:rPr>
          <w:rFonts w:ascii="Arial" w:hAnsi="Arial" w:eastAsia="宋体" w:cs="Arial"/>
          <w:sz w:val="24"/>
        </w:rPr>
        <w:drawing>
          <wp:inline distT="0" distB="0" distL="114300" distR="114300">
            <wp:extent cx="4145280" cy="2804795"/>
            <wp:effectExtent l="0" t="0" r="0" b="0"/>
            <wp:docPr id="24" name="图片 24" descr="c46a5fbae88faff2985db32426789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46a5fbae88faff2985db324267895d"/>
                    <pic:cNvPicPr>
                      <a:picLocks noChangeAspect="1"/>
                    </pic:cNvPicPr>
                  </pic:nvPicPr>
                  <pic:blipFill>
                    <a:blip r:embed="rId98"/>
                    <a:srcRect l="2778" t="8233" r="7883" b="11135"/>
                    <a:stretch>
                      <a:fillRect/>
                    </a:stretch>
                  </pic:blipFill>
                  <pic:spPr>
                    <a:xfrm>
                      <a:off x="0" y="0"/>
                      <a:ext cx="4145280" cy="2804795"/>
                    </a:xfrm>
                    <a:prstGeom prst="rect">
                      <a:avLst/>
                    </a:prstGeom>
                  </pic:spPr>
                </pic:pic>
              </a:graphicData>
            </a:graphic>
          </wp:inline>
        </w:drawing>
      </w:r>
      <w:r>
        <w:rPr>
          <w:rFonts w:hint="eastAsia" w:ascii="Arial" w:hAnsi="Arial" w:eastAsia="宋体" w:cs="Arial"/>
          <w:sz w:val="24"/>
        </w:rPr>
        <w:tab/>
      </w:r>
    </w:p>
    <w:p>
      <w:pPr>
        <w:jc w:val="center"/>
        <w:rPr>
          <w:rFonts w:ascii="宋体" w:hAnsi="宋体" w:eastAsia="宋体" w:cs="宋体"/>
          <w:sz w:val="18"/>
          <w:szCs w:val="18"/>
        </w:rPr>
      </w:pPr>
      <w:r>
        <w:rPr>
          <w:rFonts w:hint="eastAsia" w:ascii="宋体" w:hAnsi="宋体" w:eastAsia="宋体" w:cs="宋体"/>
          <w:sz w:val="18"/>
          <w:szCs w:val="18"/>
        </w:rPr>
        <w:t>图34 饲料箱实物</w:t>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drawing>
          <wp:inline distT="0" distB="0" distL="114300" distR="114300">
            <wp:extent cx="3540125" cy="4655820"/>
            <wp:effectExtent l="0" t="0" r="0" b="0"/>
            <wp:docPr id="26" name="图片 26" descr="3e81390b3f60b56e78a6662f952b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e81390b3f60b56e78a6662f952bc8c"/>
                    <pic:cNvPicPr>
                      <a:picLocks noChangeAspect="1"/>
                    </pic:cNvPicPr>
                  </pic:nvPicPr>
                  <pic:blipFill>
                    <a:blip r:embed="rId99"/>
                    <a:srcRect t="17666" r="3212" b="10732"/>
                    <a:stretch>
                      <a:fillRect/>
                    </a:stretch>
                  </pic:blipFill>
                  <pic:spPr>
                    <a:xfrm>
                      <a:off x="0" y="0"/>
                      <a:ext cx="3540125" cy="4655820"/>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图35 小车实体结构图</w:t>
      </w:r>
    </w:p>
    <w:p>
      <w:pPr>
        <w:pStyle w:val="18"/>
        <w:spacing w:line="360" w:lineRule="auto"/>
        <w:ind w:firstLine="360"/>
        <w:jc w:val="center"/>
        <w:rPr>
          <w:rFonts w:ascii="宋体" w:hAnsi="宋体" w:eastAsia="宋体" w:cs="宋体"/>
          <w:sz w:val="18"/>
          <w:szCs w:val="18"/>
        </w:rPr>
      </w:pPr>
      <w:r>
        <w:rPr>
          <w:rFonts w:hint="eastAsia" w:ascii="宋体" w:hAnsi="宋体" w:eastAsia="宋体" w:cs="宋体"/>
          <w:sz w:val="18"/>
          <w:szCs w:val="18"/>
        </w:rPr>
        <w:t xml:space="preserve"> </w:t>
      </w:r>
      <w:r>
        <w:rPr>
          <w:rFonts w:ascii="宋体" w:hAnsi="宋体" w:eastAsia="宋体" w:cs="宋体"/>
          <w:sz w:val="18"/>
          <w:szCs w:val="18"/>
        </w:rPr>
        <w:drawing>
          <wp:inline distT="0" distB="0" distL="114300" distR="114300">
            <wp:extent cx="3037840" cy="3518535"/>
            <wp:effectExtent l="0" t="0" r="0" b="0"/>
            <wp:docPr id="38" name="图片 38" descr="0e9e0f8dd99132a9c90bccfa762c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e9e0f8dd99132a9c90bccfa762c299"/>
                    <pic:cNvPicPr>
                      <a:picLocks noChangeAspect="1"/>
                    </pic:cNvPicPr>
                  </pic:nvPicPr>
                  <pic:blipFill>
                    <a:blip r:embed="rId100"/>
                    <a:srcRect t="7120" r="-525" b="5592"/>
                    <a:stretch>
                      <a:fillRect/>
                    </a:stretch>
                  </pic:blipFill>
                  <pic:spPr>
                    <a:xfrm>
                      <a:off x="0" y="0"/>
                      <a:ext cx="3037840" cy="3518535"/>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图36 小车最终组装结构</w:t>
      </w:r>
    </w:p>
    <w:p>
      <w:pPr>
        <w:pStyle w:val="18"/>
        <w:spacing w:line="360" w:lineRule="auto"/>
        <w:ind w:firstLine="360"/>
        <w:jc w:val="center"/>
        <w:rPr>
          <w:rFonts w:ascii="宋体" w:hAnsi="宋体" w:eastAsia="宋体" w:cs="宋体"/>
          <w:sz w:val="18"/>
          <w:szCs w:val="18"/>
        </w:rPr>
      </w:pPr>
      <w:r>
        <w:rPr>
          <w:rFonts w:ascii="宋体" w:hAnsi="宋体" w:eastAsia="宋体" w:cs="宋体"/>
          <w:sz w:val="18"/>
          <w:szCs w:val="18"/>
        </w:rPr>
        <w:drawing>
          <wp:inline distT="0" distB="0" distL="114300" distR="114300">
            <wp:extent cx="3175000" cy="2554605"/>
            <wp:effectExtent l="0" t="0" r="0" b="10795"/>
            <wp:docPr id="39" name="图片 39" descr="b9f30256c285e965481e662d631d0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9f30256c285e965481e662d631d0b9"/>
                    <pic:cNvPicPr>
                      <a:picLocks noChangeAspect="1"/>
                    </pic:cNvPicPr>
                  </pic:nvPicPr>
                  <pic:blipFill>
                    <a:blip r:embed="rId101"/>
                    <a:srcRect l="852" t="33123" r="10835" b="13601"/>
                    <a:stretch>
                      <a:fillRect/>
                    </a:stretch>
                  </pic:blipFill>
                  <pic:spPr>
                    <a:xfrm>
                      <a:off x="0" y="0"/>
                      <a:ext cx="3175000" cy="2554605"/>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图37 摄像头</w:t>
      </w:r>
    </w:p>
    <w:p>
      <w:pPr>
        <w:pStyle w:val="18"/>
        <w:spacing w:line="360" w:lineRule="auto"/>
        <w:ind w:firstLine="360"/>
        <w:jc w:val="center"/>
        <w:rPr>
          <w:rFonts w:ascii="宋体" w:hAnsi="宋体" w:eastAsia="宋体" w:cs="宋体"/>
          <w:sz w:val="18"/>
          <w:szCs w:val="18"/>
        </w:rPr>
      </w:pPr>
      <w:r>
        <w:rPr>
          <w:rFonts w:ascii="宋体" w:hAnsi="宋体" w:eastAsia="宋体" w:cs="宋体"/>
          <w:sz w:val="18"/>
          <w:szCs w:val="18"/>
        </w:rPr>
        <w:drawing>
          <wp:inline distT="0" distB="0" distL="114300" distR="114300">
            <wp:extent cx="3168650" cy="3306445"/>
            <wp:effectExtent l="0" t="0" r="6350" b="8255"/>
            <wp:docPr id="40" name="图片 40" descr="00c51b1643d1a7375bb2a49fb880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00c51b1643d1a7375bb2a49fb8805b1"/>
                    <pic:cNvPicPr>
                      <a:picLocks noChangeAspect="1"/>
                    </pic:cNvPicPr>
                  </pic:nvPicPr>
                  <pic:blipFill>
                    <a:blip r:embed="rId102"/>
                    <a:srcRect t="2563" r="31792" b="2577"/>
                    <a:stretch>
                      <a:fillRect/>
                    </a:stretch>
                  </pic:blipFill>
                  <pic:spPr>
                    <a:xfrm>
                      <a:off x="0" y="0"/>
                      <a:ext cx="3168650" cy="3306445"/>
                    </a:xfrm>
                    <a:prstGeom prst="rect">
                      <a:avLst/>
                    </a:prstGeom>
                  </pic:spPr>
                </pic:pic>
              </a:graphicData>
            </a:graphic>
          </wp:inline>
        </w:drawing>
      </w:r>
    </w:p>
    <w:p>
      <w:pPr>
        <w:jc w:val="center"/>
        <w:rPr>
          <w:rFonts w:ascii="宋体" w:hAnsi="宋体" w:eastAsia="宋体" w:cs="宋体"/>
          <w:sz w:val="18"/>
          <w:szCs w:val="18"/>
        </w:rPr>
      </w:pPr>
      <w:r>
        <w:rPr>
          <w:rFonts w:hint="eastAsia" w:ascii="宋体" w:hAnsi="宋体" w:eastAsia="宋体" w:cs="宋体"/>
          <w:sz w:val="18"/>
          <w:szCs w:val="18"/>
        </w:rPr>
        <w:t>图38 小车循迹</w:t>
      </w:r>
    </w:p>
    <w:p>
      <w:pPr>
        <w:spacing w:line="360" w:lineRule="auto"/>
        <w:outlineLvl w:val="0"/>
        <w:rPr>
          <w:ins w:id="346" w:author="skr skr [2]" w:date="2023-08-03T14:03:10Z"/>
          <w:rFonts w:ascii="宋体" w:hAnsi="宋体" w:eastAsia="宋体" w:cs="宋体"/>
          <w:sz w:val="18"/>
          <w:szCs w:val="18"/>
        </w:rPr>
      </w:pPr>
      <w:ins w:id="347" w:author="skr skr [2]" w:date="2023-08-03T14:03:13Z">
        <w:r>
          <w:rPr>
            <w:rFonts w:hint="eastAsia" w:ascii="黑体" w:hAnsi="黑体" w:eastAsia="黑体" w:cs="黑体"/>
            <w:b/>
            <w:bCs/>
            <w:sz w:val="24"/>
            <w:lang w:val="en-US" w:eastAsia="zh-CN"/>
          </w:rPr>
          <w:t>5</w:t>
        </w:r>
      </w:ins>
      <w:ins w:id="348" w:author="skr skr [2]" w:date="2023-08-03T14:03:10Z">
        <w:r>
          <w:rPr>
            <w:rFonts w:hint="eastAsia" w:ascii="黑体" w:hAnsi="黑体" w:eastAsia="黑体" w:cs="黑体"/>
            <w:b/>
            <w:bCs/>
            <w:sz w:val="24"/>
          </w:rPr>
          <w:t>整体</w:t>
        </w:r>
      </w:ins>
      <w:ins w:id="349" w:author="skr skr [2]" w:date="2023-08-03T14:03:17Z">
        <w:r>
          <w:rPr>
            <w:rFonts w:hint="eastAsia" w:ascii="黑体" w:hAnsi="黑体" w:eastAsia="黑体" w:cs="黑体"/>
            <w:b/>
            <w:bCs/>
            <w:sz w:val="24"/>
            <w:lang w:val="en-US" w:eastAsia="zh-CN"/>
          </w:rPr>
          <w:t>工作</w:t>
        </w:r>
      </w:ins>
      <w:ins w:id="350" w:author="skr skr [2]" w:date="2023-08-03T14:03:10Z">
        <w:r>
          <w:rPr>
            <w:rFonts w:hint="eastAsia" w:ascii="黑体" w:hAnsi="黑体" w:eastAsia="黑体" w:cs="黑体"/>
            <w:b/>
            <w:bCs/>
            <w:sz w:val="24"/>
          </w:rPr>
          <w:t>图</w:t>
        </w:r>
      </w:ins>
    </w:p>
    <w:p>
      <w:pPr>
        <w:spacing w:line="360" w:lineRule="auto"/>
        <w:jc w:val="center"/>
        <w:rPr>
          <w:ins w:id="352" w:author="skr skr [2]" w:date="2023-08-03T14:04:24Z"/>
          <w:rFonts w:hint="eastAsia" w:ascii="Arial" w:hAnsi="Arial" w:eastAsia="宋体" w:cs="Arial"/>
          <w:b/>
          <w:bCs/>
          <w:sz w:val="24"/>
        </w:rPr>
        <w:pPrChange w:id="351" w:author="skr skr [2]" w:date="2023-08-03T14:04:23Z">
          <w:pPr>
            <w:spacing w:line="360" w:lineRule="auto"/>
          </w:pPr>
        </w:pPrChange>
      </w:pPr>
      <w:ins w:id="353" w:author="skr skr [2]" w:date="2023-08-03T14:05:33Z">
        <w:r>
          <w:rPr>
            <w:rFonts w:hint="eastAsia" w:ascii="Arial" w:hAnsi="Arial" w:eastAsia="宋体" w:cs="Arial"/>
            <w:b/>
            <w:bCs/>
            <w:sz w:val="24"/>
          </w:rPr>
          <w:drawing>
            <wp:inline distT="0" distB="0" distL="114300" distR="114300">
              <wp:extent cx="2828925" cy="2781935"/>
              <wp:effectExtent l="0" t="0" r="3175" b="12065"/>
              <wp:docPr id="2" name="图片 2" descr="16910426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91042643205"/>
                      <pic:cNvPicPr>
                        <a:picLocks noChangeAspect="1"/>
                      </pic:cNvPicPr>
                    </pic:nvPicPr>
                    <pic:blipFill>
                      <a:blip r:embed="rId103"/>
                      <a:srcRect l="2903" t="1914" r="2880" b="3477"/>
                      <a:stretch>
                        <a:fillRect/>
                      </a:stretch>
                    </pic:blipFill>
                    <pic:spPr>
                      <a:xfrm>
                        <a:off x="0" y="0"/>
                        <a:ext cx="2828925" cy="2781935"/>
                      </a:xfrm>
                      <a:prstGeom prst="rect">
                        <a:avLst/>
                      </a:prstGeom>
                    </pic:spPr>
                  </pic:pic>
                </a:graphicData>
              </a:graphic>
            </wp:inline>
          </w:drawing>
        </w:r>
      </w:ins>
    </w:p>
    <w:p>
      <w:pPr>
        <w:spacing w:line="240" w:lineRule="auto"/>
        <w:jc w:val="center"/>
        <w:rPr>
          <w:ins w:id="356" w:author="skr skr [2]" w:date="2023-08-03T14:05:14Z"/>
          <w:rFonts w:hint="eastAsia" w:ascii="宋体" w:hAnsi="宋体" w:eastAsia="宋体" w:cs="宋体"/>
          <w:b w:val="0"/>
          <w:bCs w:val="0"/>
          <w:sz w:val="18"/>
          <w:szCs w:val="18"/>
          <w:lang w:val="en-US" w:eastAsia="zh-CN"/>
          <w:rPrChange w:id="357" w:author="skr skr [2]" w:date="2023-08-03T14:07:05Z">
            <w:rPr>
              <w:ins w:id="358" w:author="skr skr [2]" w:date="2023-08-03T14:05:14Z"/>
              <w:rFonts w:hint="eastAsia" w:ascii="Arial" w:hAnsi="Arial" w:eastAsia="宋体" w:cs="Arial"/>
              <w:b/>
              <w:bCs/>
              <w:sz w:val="24"/>
              <w:lang w:val="en-US" w:eastAsia="zh-CN"/>
            </w:rPr>
          </w:rPrChange>
        </w:rPr>
        <w:pPrChange w:id="355" w:author="skr skr [2]" w:date="2023-08-03T14:07:05Z">
          <w:pPr>
            <w:spacing w:line="360" w:lineRule="auto"/>
          </w:pPr>
        </w:pPrChange>
      </w:pPr>
      <w:ins w:id="359" w:author="skr skr [2]" w:date="2023-08-03T14:04:26Z">
        <w:r>
          <w:rPr>
            <w:rFonts w:hint="eastAsia" w:ascii="宋体" w:hAnsi="宋体" w:eastAsia="宋体" w:cs="宋体"/>
            <w:b w:val="0"/>
            <w:bCs w:val="0"/>
            <w:sz w:val="18"/>
            <w:szCs w:val="18"/>
            <w:lang w:val="en-US" w:eastAsia="zh-CN"/>
            <w:rPrChange w:id="360" w:author="skr skr [2]" w:date="2023-08-03T14:07:05Z">
              <w:rPr>
                <w:rFonts w:hint="eastAsia" w:ascii="Arial" w:hAnsi="Arial" w:eastAsia="宋体" w:cs="Arial"/>
                <w:b/>
                <w:bCs/>
                <w:sz w:val="24"/>
                <w:lang w:val="en-US" w:eastAsia="zh-CN"/>
              </w:rPr>
            </w:rPrChange>
          </w:rPr>
          <w:t>图</w:t>
        </w:r>
      </w:ins>
      <w:ins w:id="362" w:author="skr skr [2]" w:date="2023-08-03T14:07:07Z">
        <w:r>
          <w:rPr>
            <w:rFonts w:hint="eastAsia" w:ascii="宋体" w:hAnsi="宋体" w:eastAsia="宋体" w:cs="宋体"/>
            <w:b w:val="0"/>
            <w:bCs w:val="0"/>
            <w:sz w:val="18"/>
            <w:szCs w:val="18"/>
            <w:lang w:val="en-US" w:eastAsia="zh-CN"/>
          </w:rPr>
          <w:t>39</w:t>
        </w:r>
      </w:ins>
      <w:ins w:id="363" w:author="skr skr [2]" w:date="2023-08-03T14:04:27Z">
        <w:r>
          <w:rPr>
            <w:rFonts w:hint="eastAsia" w:ascii="宋体" w:hAnsi="宋体" w:eastAsia="宋体" w:cs="宋体"/>
            <w:b w:val="0"/>
            <w:bCs w:val="0"/>
            <w:sz w:val="18"/>
            <w:szCs w:val="18"/>
            <w:lang w:val="en-US" w:eastAsia="zh-CN"/>
            <w:rPrChange w:id="364" w:author="skr skr [2]" w:date="2023-08-03T14:07:05Z">
              <w:rPr>
                <w:rFonts w:hint="eastAsia" w:ascii="Arial" w:hAnsi="Arial" w:eastAsia="宋体" w:cs="Arial"/>
                <w:b/>
                <w:bCs/>
                <w:sz w:val="24"/>
                <w:lang w:val="en-US" w:eastAsia="zh-CN"/>
              </w:rPr>
            </w:rPrChange>
          </w:rPr>
          <w:t xml:space="preserve"> </w:t>
        </w:r>
      </w:ins>
      <w:ins w:id="366" w:author="skr skr [2]" w:date="2023-08-03T14:04:29Z">
        <w:r>
          <w:rPr>
            <w:rFonts w:hint="eastAsia" w:ascii="宋体" w:hAnsi="宋体" w:eastAsia="宋体" w:cs="宋体"/>
            <w:b w:val="0"/>
            <w:bCs w:val="0"/>
            <w:sz w:val="18"/>
            <w:szCs w:val="18"/>
            <w:lang w:val="en-US" w:eastAsia="zh-CN"/>
            <w:rPrChange w:id="367" w:author="skr skr [2]" w:date="2023-08-03T14:07:05Z">
              <w:rPr>
                <w:rFonts w:hint="eastAsia" w:ascii="Arial" w:hAnsi="Arial" w:eastAsia="宋体" w:cs="Arial"/>
                <w:b/>
                <w:bCs/>
                <w:sz w:val="24"/>
                <w:lang w:val="en-US" w:eastAsia="zh-CN"/>
              </w:rPr>
            </w:rPrChange>
          </w:rPr>
          <w:t>进料</w:t>
        </w:r>
      </w:ins>
    </w:p>
    <w:p>
      <w:pPr>
        <w:spacing w:line="360" w:lineRule="auto"/>
        <w:jc w:val="center"/>
        <w:rPr>
          <w:ins w:id="370" w:author="skr skr [2]" w:date="2023-08-03T14:05:37Z"/>
          <w:rFonts w:ascii="宋体" w:hAnsi="宋体" w:eastAsia="宋体" w:cs="宋体"/>
          <w:sz w:val="18"/>
          <w:szCs w:val="18"/>
        </w:rPr>
        <w:pPrChange w:id="369" w:author="skr skr [2]" w:date="2023-08-03T14:04:23Z">
          <w:pPr>
            <w:spacing w:line="360" w:lineRule="auto"/>
          </w:pPr>
        </w:pPrChange>
      </w:pPr>
      <w:ins w:id="371" w:author="skr skr [2]" w:date="2023-08-03T14:05:32Z">
        <w:r>
          <w:rPr>
            <w:rFonts w:ascii="宋体" w:hAnsi="宋体" w:eastAsia="宋体" w:cs="宋体"/>
            <w:sz w:val="18"/>
            <w:szCs w:val="18"/>
          </w:rPr>
          <w:drawing>
            <wp:inline distT="0" distB="0" distL="114300" distR="114300">
              <wp:extent cx="2755900" cy="3049270"/>
              <wp:effectExtent l="0" t="0" r="0" b="11430"/>
              <wp:docPr id="4" name="图片 4" descr="0e9e0f8dd99132a9c90bccfa762c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e9e0f8dd99132a9c90bccfa762c299"/>
                      <pic:cNvPicPr>
                        <a:picLocks noChangeAspect="1"/>
                      </pic:cNvPicPr>
                    </pic:nvPicPr>
                    <pic:blipFill>
                      <a:blip r:embed="rId100"/>
                      <a:srcRect l="36341" t="7120" r="-525" b="21588"/>
                      <a:stretch>
                        <a:fillRect/>
                      </a:stretch>
                    </pic:blipFill>
                    <pic:spPr>
                      <a:xfrm>
                        <a:off x="0" y="0"/>
                        <a:ext cx="2755900" cy="3049270"/>
                      </a:xfrm>
                      <a:prstGeom prst="rect">
                        <a:avLst/>
                      </a:prstGeom>
                    </pic:spPr>
                  </pic:pic>
                </a:graphicData>
              </a:graphic>
            </wp:inline>
          </w:drawing>
        </w:r>
      </w:ins>
    </w:p>
    <w:p>
      <w:pPr>
        <w:spacing w:line="360" w:lineRule="auto"/>
        <w:jc w:val="center"/>
        <w:rPr>
          <w:ins w:id="374" w:author="skr skr [2]" w:date="2023-08-03T14:05:43Z"/>
          <w:rFonts w:hint="eastAsia" w:ascii="宋体" w:hAnsi="宋体" w:eastAsia="宋体" w:cs="宋体"/>
          <w:sz w:val="18"/>
          <w:szCs w:val="18"/>
          <w:lang w:val="en-US" w:eastAsia="zh-CN"/>
        </w:rPr>
        <w:pPrChange w:id="373" w:author="skr skr [2]" w:date="2023-08-03T14:04:23Z">
          <w:pPr>
            <w:spacing w:line="360" w:lineRule="auto"/>
          </w:pPr>
        </w:pPrChange>
      </w:pPr>
      <w:ins w:id="375" w:author="skr skr [2]" w:date="2023-08-03T14:05:38Z">
        <w:r>
          <w:rPr>
            <w:rFonts w:hint="eastAsia" w:ascii="宋体" w:hAnsi="宋体" w:eastAsia="宋体" w:cs="宋体"/>
            <w:sz w:val="18"/>
            <w:szCs w:val="18"/>
            <w:lang w:val="en-US" w:eastAsia="zh-CN"/>
          </w:rPr>
          <w:t>图</w:t>
        </w:r>
      </w:ins>
      <w:ins w:id="376" w:author="skr skr [2]" w:date="2023-08-03T14:07:10Z">
        <w:r>
          <w:rPr>
            <w:rFonts w:hint="eastAsia" w:ascii="宋体" w:hAnsi="宋体" w:eastAsia="宋体" w:cs="宋体"/>
            <w:sz w:val="18"/>
            <w:szCs w:val="18"/>
            <w:lang w:val="en-US" w:eastAsia="zh-CN"/>
          </w:rPr>
          <w:t>40</w:t>
        </w:r>
      </w:ins>
      <w:ins w:id="377" w:author="skr skr [2]" w:date="2023-08-03T14:05:38Z">
        <w:r>
          <w:rPr>
            <w:rFonts w:hint="eastAsia" w:ascii="宋体" w:hAnsi="宋体" w:eastAsia="宋体" w:cs="宋体"/>
            <w:sz w:val="18"/>
            <w:szCs w:val="18"/>
            <w:lang w:val="en-US" w:eastAsia="zh-CN"/>
          </w:rPr>
          <w:t xml:space="preserve"> </w:t>
        </w:r>
      </w:ins>
      <w:ins w:id="378" w:author="skr skr [2]" w:date="2023-08-03T14:05:40Z">
        <w:r>
          <w:rPr>
            <w:rFonts w:hint="eastAsia" w:ascii="宋体" w:hAnsi="宋体" w:eastAsia="宋体" w:cs="宋体"/>
            <w:sz w:val="18"/>
            <w:szCs w:val="18"/>
            <w:lang w:val="en-US" w:eastAsia="zh-CN"/>
          </w:rPr>
          <w:t>进入</w:t>
        </w:r>
      </w:ins>
      <w:ins w:id="379" w:author="skr skr [2]" w:date="2023-08-03T14:05:42Z">
        <w:r>
          <w:rPr>
            <w:rFonts w:hint="eastAsia" w:ascii="宋体" w:hAnsi="宋体" w:eastAsia="宋体" w:cs="宋体"/>
            <w:sz w:val="18"/>
            <w:szCs w:val="18"/>
            <w:lang w:val="en-US" w:eastAsia="zh-CN"/>
          </w:rPr>
          <w:t>工作仓</w:t>
        </w:r>
      </w:ins>
    </w:p>
    <w:p>
      <w:pPr>
        <w:spacing w:line="360" w:lineRule="auto"/>
        <w:jc w:val="center"/>
        <w:rPr>
          <w:ins w:id="381" w:author="skr skr [2]" w:date="2023-08-03T14:06:53Z"/>
          <w:rFonts w:hint="default" w:ascii="宋体" w:hAnsi="宋体" w:eastAsia="宋体" w:cs="宋体"/>
          <w:sz w:val="18"/>
          <w:szCs w:val="18"/>
        </w:rPr>
        <w:pPrChange w:id="380" w:author="skr skr [2]" w:date="2023-08-03T14:04:23Z">
          <w:pPr>
            <w:spacing w:line="360" w:lineRule="auto"/>
          </w:pPr>
        </w:pPrChange>
      </w:pPr>
      <w:ins w:id="382" w:author="skr skr [2]" w:date="2023-08-03T14:06:21Z">
        <w:r>
          <w:rPr>
            <w:rFonts w:hint="default" w:ascii="宋体" w:hAnsi="宋体" w:eastAsia="宋体" w:cs="宋体"/>
            <w:sz w:val="18"/>
            <w:szCs w:val="18"/>
          </w:rPr>
          <w:drawing>
            <wp:inline distT="0" distB="0" distL="114300" distR="114300">
              <wp:extent cx="3561715" cy="2077720"/>
              <wp:effectExtent l="0" t="0" r="6985" b="5080"/>
              <wp:docPr id="7" name="图片 7" descr="169104277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91042778676"/>
                      <pic:cNvPicPr>
                        <a:picLocks noChangeAspect="1"/>
                      </pic:cNvPicPr>
                    </pic:nvPicPr>
                    <pic:blipFill>
                      <a:blip r:embed="rId104"/>
                      <a:srcRect l="2119" t="11256" r="1246" b="19608"/>
                      <a:stretch>
                        <a:fillRect/>
                      </a:stretch>
                    </pic:blipFill>
                    <pic:spPr>
                      <a:xfrm>
                        <a:off x="0" y="0"/>
                        <a:ext cx="3561715" cy="2077720"/>
                      </a:xfrm>
                      <a:prstGeom prst="rect">
                        <a:avLst/>
                      </a:prstGeom>
                    </pic:spPr>
                  </pic:pic>
                </a:graphicData>
              </a:graphic>
            </wp:inline>
          </w:drawing>
        </w:r>
      </w:ins>
    </w:p>
    <w:p>
      <w:pPr>
        <w:spacing w:line="360" w:lineRule="auto"/>
        <w:jc w:val="center"/>
        <w:rPr>
          <w:rFonts w:hint="default" w:ascii="宋体" w:hAnsi="宋体" w:eastAsia="宋体" w:cs="宋体"/>
          <w:sz w:val="18"/>
          <w:szCs w:val="18"/>
          <w:rPrChange w:id="385" w:author="skr skr [2]" w:date="2023-08-03T14:03:10Z">
            <w:rPr>
              <w:rFonts w:ascii="Arial" w:hAnsi="Arial" w:eastAsia="宋体" w:cs="Arial"/>
              <w:sz w:val="24"/>
            </w:rPr>
          </w:rPrChange>
        </w:rPr>
        <w:pPrChange w:id="384" w:author="skr skr [2]" w:date="2023-08-03T14:04:23Z">
          <w:pPr>
            <w:spacing w:line="360" w:lineRule="auto"/>
          </w:pPr>
        </w:pPrChange>
      </w:pPr>
      <w:ins w:id="386" w:author="skr skr [2]" w:date="2023-08-03T14:06:53Z">
        <w:r>
          <w:rPr>
            <w:rFonts w:hint="eastAsia" w:ascii="宋体" w:hAnsi="宋体" w:eastAsia="宋体" w:cs="宋体"/>
            <w:sz w:val="18"/>
            <w:szCs w:val="18"/>
            <w:lang w:val="en-US" w:eastAsia="zh-CN"/>
          </w:rPr>
          <w:t>图</w:t>
        </w:r>
      </w:ins>
      <w:ins w:id="387" w:author="skr skr [2]" w:date="2023-08-03T14:07:11Z">
        <w:r>
          <w:rPr>
            <w:rFonts w:hint="eastAsia" w:ascii="宋体" w:hAnsi="宋体" w:eastAsia="宋体" w:cs="宋体"/>
            <w:sz w:val="18"/>
            <w:szCs w:val="18"/>
            <w:lang w:val="en-US" w:eastAsia="zh-CN"/>
          </w:rPr>
          <w:t>4</w:t>
        </w:r>
      </w:ins>
      <w:ins w:id="388" w:author="skr skr [2]" w:date="2023-08-03T14:07:12Z">
        <w:r>
          <w:rPr>
            <w:rFonts w:hint="eastAsia" w:ascii="宋体" w:hAnsi="宋体" w:eastAsia="宋体" w:cs="宋体"/>
            <w:sz w:val="18"/>
            <w:szCs w:val="18"/>
            <w:lang w:val="en-US" w:eastAsia="zh-CN"/>
          </w:rPr>
          <w:t>1</w:t>
        </w:r>
      </w:ins>
      <w:ins w:id="389" w:author="skr skr [2]" w:date="2023-08-03T14:06:59Z">
        <w:r>
          <w:rPr>
            <w:rFonts w:hint="eastAsia" w:ascii="宋体" w:hAnsi="宋体" w:eastAsia="宋体" w:cs="宋体"/>
            <w:sz w:val="18"/>
            <w:szCs w:val="18"/>
            <w:lang w:val="en-US" w:eastAsia="zh-CN"/>
          </w:rPr>
          <w:t xml:space="preserve"> </w:t>
        </w:r>
      </w:ins>
      <w:ins w:id="390" w:author="skr skr [2]" w:date="2023-08-03T14:06:57Z">
        <w:r>
          <w:rPr>
            <w:rFonts w:hint="eastAsia" w:ascii="宋体" w:hAnsi="宋体" w:eastAsia="宋体" w:cs="宋体"/>
            <w:sz w:val="18"/>
            <w:szCs w:val="18"/>
            <w:lang w:val="en-US" w:eastAsia="zh-CN"/>
          </w:rPr>
          <w:t>发射</w:t>
        </w:r>
      </w:ins>
    </w:p>
    <w:p>
      <w:pPr>
        <w:spacing w:line="360" w:lineRule="auto"/>
        <w:outlineLvl w:val="0"/>
        <w:rPr>
          <w:rFonts w:asciiTheme="minorEastAsia" w:hAnsiTheme="minorEastAsia" w:cstheme="minorEastAsia"/>
          <w:sz w:val="24"/>
        </w:rPr>
      </w:pPr>
      <w:ins w:id="391" w:author="skr skr [2]" w:date="2023-08-03T14:03:20Z">
        <w:bookmarkStart w:id="38" w:name="_Toc17212"/>
        <w:bookmarkStart w:id="39" w:name="_Toc22430"/>
        <w:r>
          <w:rPr>
            <w:rFonts w:hint="eastAsia" w:ascii="黑体" w:hAnsi="黑体" w:eastAsia="黑体" w:cs="黑体"/>
            <w:b/>
            <w:bCs/>
            <w:sz w:val="24"/>
            <w:lang w:val="en-US" w:eastAsia="zh-CN"/>
          </w:rPr>
          <w:t>6</w:t>
        </w:r>
      </w:ins>
      <w:del w:id="392" w:author="skr skr [2]" w:date="2023-08-03T14:03:20Z">
        <w:r>
          <w:rPr>
            <w:rFonts w:hint="eastAsia" w:ascii="黑体" w:hAnsi="黑体" w:eastAsia="黑体" w:cs="黑体"/>
            <w:b/>
            <w:bCs/>
            <w:sz w:val="24"/>
          </w:rPr>
          <w:delText>5</w:delText>
        </w:r>
      </w:del>
      <w:r>
        <w:rPr>
          <w:rFonts w:hint="eastAsia" w:ascii="黑体" w:hAnsi="黑体" w:eastAsia="黑体" w:cs="黑体"/>
          <w:b/>
          <w:bCs/>
          <w:sz w:val="24"/>
        </w:rPr>
        <w:t>应用前景</w:t>
      </w:r>
      <w:bookmarkEnd w:id="38"/>
      <w:bookmarkEnd w:id="39"/>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我们整体社会呈现的是自动化、机械化，且国家在乡村振兴中明确提出了要进行智慧海洋牧场的建设。而在海洋牧场中明确提出，根据自然状况，如近海、远海等分别要养殖不同类型的水产品。而翻阅知网，面对复杂养殖模式下的全自动喂食方面下的研究少之又少，故我们的研究有较大意义。且我们有很多功能能进行完善使市场更加广阔。</w:t>
      </w:r>
    </w:p>
    <w:p>
      <w:pPr>
        <w:pStyle w:val="18"/>
        <w:spacing w:line="360" w:lineRule="auto"/>
        <w:ind w:firstLine="480"/>
        <w:jc w:val="left"/>
        <w:rPr>
          <w:rFonts w:asciiTheme="minorEastAsia" w:hAnsiTheme="minorEastAsia" w:cstheme="minorEastAsia"/>
          <w:sz w:val="24"/>
        </w:rPr>
      </w:pPr>
      <w:commentRangeStart w:id="5"/>
      <w:r>
        <w:rPr>
          <w:rFonts w:hint="eastAsia" w:asciiTheme="minorEastAsia" w:hAnsiTheme="minorEastAsia" w:cstheme="minorEastAsia"/>
          <w:sz w:val="24"/>
          <w:rPrChange w:id="393" w:author="skr skr [2]" w:date="2023-08-03T13:45:00Z">
            <w:rPr>
              <w:rFonts w:hint="eastAsia" w:asciiTheme="minorEastAsia" w:hAnsiTheme="minorEastAsia" w:cstheme="minorEastAsia"/>
              <w:sz w:val="24"/>
            </w:rPr>
          </w:rPrChange>
        </w:rPr>
        <w:t>1</w:t>
      </w:r>
      <w:commentRangeEnd w:id="5"/>
      <w:r>
        <w:rPr>
          <w:rFonts w:hint="eastAsia" w:asciiTheme="minorEastAsia" w:hAnsiTheme="minorEastAsia" w:cstheme="minorEastAsia"/>
          <w:sz w:val="24"/>
          <w:rPrChange w:id="394" w:author="skr skr [2]" w:date="2023-08-03T13:45:00Z">
            <w:rPr>
              <w:rStyle w:val="17"/>
            </w:rPr>
          </w:rPrChange>
        </w:rPr>
        <w:commentReference w:id="5"/>
      </w:r>
      <w:ins w:id="395" w:author="skr skr [2]" w:date="2023-08-03T13:44:22Z">
        <w:r>
          <w:rPr>
            <w:rFonts w:hint="eastAsia" w:asciiTheme="minorEastAsia" w:hAnsiTheme="minorEastAsia" w:cstheme="minorEastAsia"/>
            <w:sz w:val="24"/>
            <w:lang w:eastAsia="zh-CN"/>
            <w:rPrChange w:id="396" w:author="skr skr [2]" w:date="2023-08-03T13:45:00Z">
              <w:rPr>
                <w:rStyle w:val="17"/>
                <w:rFonts w:hint="eastAsia"/>
                <w:lang w:eastAsia="zh-CN"/>
              </w:rPr>
            </w:rPrChange>
          </w:rPr>
          <w:t>）</w:t>
        </w:r>
      </w:ins>
      <w:del w:id="398" w:author="skr skr [2]" w:date="2023-08-03T13:44:21Z">
        <w:r>
          <w:rPr>
            <w:rFonts w:hint="eastAsia" w:asciiTheme="minorEastAsia" w:hAnsiTheme="minorEastAsia" w:cstheme="minorEastAsia"/>
            <w:sz w:val="24"/>
            <w:rPrChange w:id="399" w:author="skr skr [2]" w:date="2023-08-03T13:45:00Z">
              <w:rPr>
                <w:rFonts w:hint="eastAsia" w:asciiTheme="minorEastAsia" w:hAnsiTheme="minorEastAsia" w:cstheme="minorEastAsia"/>
                <w:sz w:val="24"/>
              </w:rPr>
            </w:rPrChange>
          </w:rPr>
          <w:delText>.</w:delText>
        </w:r>
      </w:del>
      <w:r>
        <w:rPr>
          <w:rFonts w:hint="eastAsia" w:asciiTheme="minorEastAsia" w:hAnsiTheme="minorEastAsia" w:cstheme="minorEastAsia"/>
          <w:sz w:val="24"/>
        </w:rPr>
        <w:t>底下载体可以更换成船只、飞机等，从而满足更多不同类型的养殖环境。甚至可以从海洋变成农场。</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2</w:t>
      </w:r>
      <w:ins w:id="401" w:author="skr skr [2]" w:date="2023-08-03T13:44:24Z">
        <w:r>
          <w:rPr>
            <w:rFonts w:hint="eastAsia" w:asciiTheme="minorEastAsia" w:hAnsiTheme="minorEastAsia" w:cstheme="minorEastAsia"/>
            <w:sz w:val="24"/>
            <w:lang w:eastAsia="zh-CN"/>
          </w:rPr>
          <w:t>）</w:t>
        </w:r>
      </w:ins>
      <w:del w:id="402" w:author="skr skr [2]" w:date="2023-08-03T13:44:23Z">
        <w:r>
          <w:rPr>
            <w:rFonts w:hint="eastAsia" w:asciiTheme="minorEastAsia" w:hAnsiTheme="minorEastAsia" w:cstheme="minorEastAsia"/>
            <w:sz w:val="24"/>
          </w:rPr>
          <w:delText>.</w:delText>
        </w:r>
      </w:del>
      <w:r>
        <w:rPr>
          <w:rFonts w:hint="eastAsia" w:asciiTheme="minorEastAsia" w:hAnsiTheme="minorEastAsia" w:cstheme="minorEastAsia"/>
          <w:sz w:val="24"/>
        </w:rPr>
        <w:t>我们此时动力是由一块电池随提供的，首先我国的蓄电池技术较为先进，新能源汽车的蓄能技术完全可以用到我们这一块上来。此外，可以在后期加上太阳能板，从而使续航能力加强。</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3</w:t>
      </w:r>
      <w:ins w:id="403" w:author="skr skr [2]" w:date="2023-08-03T13:44:26Z">
        <w:r>
          <w:rPr>
            <w:rFonts w:hint="eastAsia" w:asciiTheme="minorEastAsia" w:hAnsiTheme="minorEastAsia" w:cstheme="minorEastAsia"/>
            <w:sz w:val="24"/>
            <w:lang w:eastAsia="zh-CN"/>
          </w:rPr>
          <w:t>）</w:t>
        </w:r>
      </w:ins>
      <w:del w:id="404" w:author="skr skr [2]" w:date="2023-08-03T13:44:25Z">
        <w:r>
          <w:rPr>
            <w:rFonts w:hint="eastAsia" w:asciiTheme="minorEastAsia" w:hAnsiTheme="minorEastAsia" w:cstheme="minorEastAsia"/>
            <w:sz w:val="24"/>
          </w:rPr>
          <w:delText>.</w:delText>
        </w:r>
      </w:del>
      <w:r>
        <w:rPr>
          <w:rFonts w:hint="eastAsia" w:asciiTheme="minorEastAsia" w:hAnsiTheme="minorEastAsia" w:cstheme="minorEastAsia"/>
          <w:sz w:val="24"/>
        </w:rPr>
        <w:t>我们人为控制系统不仅限于遥控模式，其在后期可以根据用户所需，进行蓝牙、WIFI、5G信号的使用，使得适用人群更加广泛。</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4</w:t>
      </w:r>
      <w:ins w:id="405" w:author="skr skr [2]" w:date="2023-08-03T13:44:27Z">
        <w:r>
          <w:rPr>
            <w:rFonts w:hint="eastAsia" w:asciiTheme="minorEastAsia" w:hAnsiTheme="minorEastAsia" w:cstheme="minorEastAsia"/>
            <w:sz w:val="24"/>
            <w:lang w:eastAsia="zh-CN"/>
          </w:rPr>
          <w:t>）</w:t>
        </w:r>
      </w:ins>
      <w:del w:id="406" w:author="skr skr [2]" w:date="2023-08-03T13:44:27Z">
        <w:r>
          <w:rPr>
            <w:rFonts w:hint="eastAsia" w:asciiTheme="minorEastAsia" w:hAnsiTheme="minorEastAsia" w:cstheme="minorEastAsia"/>
            <w:sz w:val="24"/>
          </w:rPr>
          <w:delText>.</w:delText>
        </w:r>
      </w:del>
      <w:r>
        <w:rPr>
          <w:rFonts w:hint="eastAsia" w:asciiTheme="minorEastAsia" w:hAnsiTheme="minorEastAsia" w:cstheme="minorEastAsia"/>
          <w:sz w:val="24"/>
        </w:rPr>
        <w:t>此处我们只携带了3种固体饲料，那么在后续我们完全可以增多饲料箱子的数目，从而满足更多种类水产品的需求。此外在养殖水产品的过程中，我们需要辅之以一些营养素之类的，我们也可以将其加入到饲料箱中，甚至可以同时打开两个舱门，让其在工作仓内进行混合，从而打出。</w:t>
      </w:r>
    </w:p>
    <w:p>
      <w:pPr>
        <w:pStyle w:val="18"/>
        <w:spacing w:line="360" w:lineRule="auto"/>
        <w:ind w:firstLine="480"/>
        <w:jc w:val="left"/>
        <w:rPr>
          <w:rFonts w:asciiTheme="minorEastAsia" w:hAnsiTheme="minorEastAsia" w:cstheme="minorEastAsia"/>
          <w:sz w:val="24"/>
        </w:rPr>
      </w:pPr>
      <w:r>
        <w:rPr>
          <w:rFonts w:hint="eastAsia" w:asciiTheme="minorEastAsia" w:hAnsiTheme="minorEastAsia" w:cstheme="minorEastAsia"/>
          <w:sz w:val="24"/>
        </w:rPr>
        <w:t>5</w:t>
      </w:r>
      <w:ins w:id="407" w:author="skr skr [2]" w:date="2023-08-03T13:44:30Z">
        <w:r>
          <w:rPr>
            <w:rFonts w:hint="eastAsia" w:asciiTheme="minorEastAsia" w:hAnsiTheme="minorEastAsia" w:cstheme="minorEastAsia"/>
            <w:sz w:val="24"/>
            <w:lang w:eastAsia="zh-CN"/>
          </w:rPr>
          <w:t>）</w:t>
        </w:r>
      </w:ins>
      <w:del w:id="408" w:author="skr skr [2]" w:date="2023-08-03T13:44:29Z">
        <w:r>
          <w:rPr>
            <w:rFonts w:hint="eastAsia" w:asciiTheme="minorEastAsia" w:hAnsiTheme="minorEastAsia" w:cstheme="minorEastAsia"/>
            <w:sz w:val="24"/>
          </w:rPr>
          <w:delText>.</w:delText>
        </w:r>
      </w:del>
      <w:r>
        <w:rPr>
          <w:rFonts w:hint="eastAsia" w:asciiTheme="minorEastAsia" w:hAnsiTheme="minorEastAsia" w:cstheme="minorEastAsia"/>
          <w:sz w:val="24"/>
        </w:rPr>
        <w:t>后续可以将自动循迹系统更改为更加精准的的GPS系统，使得该系统的行动轨迹更加多样化、精准化。</w:t>
      </w:r>
    </w:p>
    <w:p>
      <w:pPr>
        <w:spacing w:line="360" w:lineRule="auto"/>
        <w:jc w:val="center"/>
        <w:outlineLvl w:val="1"/>
        <w:rPr>
          <w:rFonts w:ascii="黑体" w:hAnsi="黑体" w:eastAsia="黑体"/>
          <w:b/>
          <w:sz w:val="24"/>
        </w:rPr>
      </w:pPr>
      <w:bookmarkStart w:id="40" w:name="_Toc12689"/>
      <w:bookmarkStart w:id="41" w:name="_Toc9397"/>
      <w:r>
        <w:rPr>
          <w:rFonts w:hint="eastAsia" w:ascii="黑体" w:hAnsi="黑体" w:eastAsia="黑体"/>
          <w:b/>
          <w:sz w:val="24"/>
        </w:rPr>
        <w:t>参考文献</w:t>
      </w:r>
      <w:bookmarkEnd w:id="40"/>
      <w:bookmarkEnd w:id="41"/>
    </w:p>
    <w:p>
      <w:pPr>
        <w:numPr>
          <w:ilvl w:val="0"/>
          <w:numId w:val="1"/>
        </w:numPr>
        <w:spacing w:line="360" w:lineRule="auto"/>
        <w:rPr>
          <w:ins w:id="409" w:author="skr skr [2]" w:date="2023-08-03T14:14:42Z"/>
          <w:rFonts w:asciiTheme="minorEastAsia" w:hAnsiTheme="minorEastAsia" w:cstheme="minorEastAsia"/>
          <w:sz w:val="24"/>
        </w:rPr>
      </w:pPr>
      <w:ins w:id="410" w:author="skr skr [2]" w:date="2023-08-03T14:14:42Z">
        <w:r>
          <w:rPr>
            <w:rFonts w:hint="eastAsia" w:ascii="宋体" w:hAnsi="宋体"/>
            <w:szCs w:val="21"/>
          </w:rPr>
          <w:t>何昱.基于无刷电机的航模系统的研究.电力工业</w:t>
        </w:r>
      </w:ins>
    </w:p>
    <w:p>
      <w:pPr>
        <w:numPr>
          <w:ilvl w:val="0"/>
          <w:numId w:val="1"/>
        </w:numPr>
        <w:spacing w:line="360" w:lineRule="auto"/>
        <w:rPr>
          <w:rFonts w:ascii="宋体" w:hAnsi="宋体"/>
          <w:szCs w:val="21"/>
        </w:rPr>
      </w:pPr>
      <w:r>
        <w:rPr>
          <w:rFonts w:hint="eastAsia" w:ascii="宋体" w:hAnsi="宋体"/>
          <w:szCs w:val="21"/>
        </w:rPr>
        <w:t>张沛和</w:t>
      </w:r>
      <w:r>
        <w:rPr>
          <w:rFonts w:ascii="宋体" w:hAnsi="宋体"/>
          <w:szCs w:val="21"/>
        </w:rPr>
        <w:t xml:space="preserve">. </w:t>
      </w:r>
      <w:r>
        <w:rPr>
          <w:rFonts w:hint="eastAsia" w:ascii="宋体" w:hAnsi="宋体"/>
          <w:szCs w:val="21"/>
        </w:rPr>
        <w:t>斜抛运动的最佳角度的选择. 力学</w:t>
      </w:r>
    </w:p>
    <w:p>
      <w:pPr>
        <w:numPr>
          <w:ilvl w:val="0"/>
          <w:numId w:val="1"/>
        </w:numPr>
        <w:spacing w:line="360" w:lineRule="auto"/>
        <w:rPr>
          <w:rFonts w:ascii="宋体" w:hAnsi="宋体"/>
          <w:szCs w:val="21"/>
        </w:rPr>
      </w:pPr>
      <w:r>
        <w:rPr>
          <w:rFonts w:hint="eastAsia" w:ascii="宋体" w:hAnsi="宋体"/>
          <w:szCs w:val="21"/>
        </w:rPr>
        <w:t>蒋瑞挺.察“颜”观“色”的利器——颜色识别系统.计算机软件及计算机应用</w:t>
      </w:r>
    </w:p>
    <w:p>
      <w:pPr>
        <w:numPr>
          <w:ilvl w:val="0"/>
          <w:numId w:val="1"/>
        </w:numPr>
        <w:spacing w:line="360" w:lineRule="auto"/>
        <w:rPr>
          <w:rFonts w:ascii="宋体" w:hAnsi="宋体"/>
          <w:szCs w:val="21"/>
        </w:rPr>
      </w:pPr>
      <w:r>
        <w:rPr>
          <w:rFonts w:hint="eastAsia" w:ascii="宋体" w:hAnsi="宋体"/>
          <w:szCs w:val="21"/>
        </w:rPr>
        <w:t>李静 姜蕴莉.手机二维码识别系统的设计与实现.计算机软件及计算机应用</w:t>
      </w:r>
    </w:p>
    <w:p>
      <w:pPr>
        <w:numPr>
          <w:ilvl w:val="-1"/>
          <w:numId w:val="0"/>
        </w:numPr>
        <w:spacing w:line="360" w:lineRule="auto"/>
        <w:rPr>
          <w:rFonts w:asciiTheme="minorEastAsia" w:hAnsiTheme="minorEastAsia" w:cstheme="minorEastAsia"/>
          <w:sz w:val="24"/>
        </w:rPr>
        <w:pPrChange w:id="411" w:author="skr skr [2]" w:date="2023-08-03T14:14:45Z">
          <w:pPr>
            <w:numPr>
              <w:ilvl w:val="0"/>
              <w:numId w:val="1"/>
            </w:numPr>
            <w:spacing w:line="360" w:lineRule="auto"/>
          </w:pPr>
        </w:pPrChange>
      </w:pPr>
      <w:del w:id="412" w:author="skr skr [2]" w:date="2023-08-03T14:14:42Z">
        <w:r>
          <w:rPr>
            <w:rFonts w:hint="eastAsia" w:ascii="宋体" w:hAnsi="宋体"/>
            <w:szCs w:val="21"/>
          </w:rPr>
          <w:delText>何昱.基于无刷电机的航模系统的研究.电力工业</w:delText>
        </w:r>
      </w:del>
    </w:p>
    <w:sectPr>
      <w:footerReference r:id="rId5" w:type="default"/>
      <w:pgSz w:w="11906" w:h="16838"/>
      <w:pgMar w:top="1417" w:right="1134" w:bottom="1417" w:left="1134"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su0213pl@163.com" w:date="2023-07-31T21:41:00Z" w:initials="">
    <w:p w14:paraId="55ED7FD5">
      <w:pPr>
        <w:pStyle w:val="4"/>
      </w:pPr>
      <w:r>
        <w:rPr>
          <w:rFonts w:hint="eastAsia"/>
        </w:rPr>
        <w:t>关键字还需要再考虑一下</w:t>
      </w:r>
    </w:p>
  </w:comment>
  <w:comment w:id="1" w:author="csu0213pl@163.com" w:date="2023-07-31T22:12:00Z" w:initials="">
    <w:p w14:paraId="0FD71DAA">
      <w:pPr>
        <w:pStyle w:val="4"/>
      </w:pPr>
      <w:r>
        <w:rPr>
          <w:rFonts w:hint="eastAsia"/>
        </w:rPr>
        <w:t>条目编码有问题</w:t>
      </w:r>
    </w:p>
  </w:comment>
  <w:comment w:id="2" w:author="csu0213pl@163.com" w:date="2023-08-03T13:25:00Z" w:initials="">
    <w:p w14:paraId="7C6826CD">
      <w:pPr>
        <w:pStyle w:val="4"/>
      </w:pPr>
      <w:r>
        <w:rPr>
          <w:rFonts w:hint="eastAsia"/>
        </w:rPr>
        <w:t>所有表格的表头需要放在表格上面</w:t>
      </w:r>
    </w:p>
  </w:comment>
  <w:comment w:id="3" w:author="csu0213pl@163.com" w:date="2023-08-03T13:25:00Z" w:initials="">
    <w:p w14:paraId="11D34351">
      <w:pPr>
        <w:pStyle w:val="4"/>
        <w:rPr>
          <w:rFonts w:hint="eastAsia"/>
        </w:rPr>
      </w:pPr>
      <w:r>
        <w:rPr>
          <w:rFonts w:hint="eastAsia"/>
        </w:rPr>
        <w:t>图片缩小点</w:t>
      </w:r>
    </w:p>
  </w:comment>
  <w:comment w:id="4" w:author="csu0213pl@163.com" w:date="2023-08-03T13:30:00Z" w:initials="">
    <w:p w14:paraId="33E70D49">
      <w:pPr>
        <w:pStyle w:val="4"/>
      </w:pPr>
      <w:r>
        <w:rPr>
          <w:rFonts w:hint="eastAsia"/>
        </w:rPr>
        <w:t>图片重新拍，桌子太乱</w:t>
      </w:r>
    </w:p>
    <w:p w14:paraId="211B4B3C">
      <w:pPr>
        <w:pStyle w:val="4"/>
      </w:pPr>
      <w:r>
        <w:rPr>
          <w:rFonts w:hint="eastAsia"/>
        </w:rPr>
        <w:t>背景好一点</w:t>
      </w:r>
    </w:p>
    <w:p w14:paraId="48D85395">
      <w:pPr>
        <w:pStyle w:val="4"/>
        <w:rPr>
          <w:rFonts w:hint="eastAsia"/>
        </w:rPr>
      </w:pPr>
      <w:r>
        <w:rPr>
          <w:rFonts w:hint="eastAsia"/>
        </w:rPr>
        <w:t>拍得完整一点</w:t>
      </w:r>
    </w:p>
  </w:comment>
  <w:comment w:id="5" w:author="csu0213pl@163.com" w:date="2023-08-03T13:31:00Z" w:initials="">
    <w:p w14:paraId="5D35082F">
      <w:pPr>
        <w:pStyle w:val="4"/>
      </w:pPr>
      <w:r>
        <w:rPr>
          <w:rFonts w:hint="eastAsia"/>
        </w:rPr>
        <w:t>序号格式不对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5ED7FD5" w15:done="1"/>
  <w15:commentEx w15:paraId="0FD71DAA" w15:done="0"/>
  <w15:commentEx w15:paraId="7C6826CD" w15:done="0"/>
  <w15:commentEx w15:paraId="11D34351" w15:done="0"/>
  <w15:commentEx w15:paraId="48D85395" w15:done="0"/>
  <w15:commentEx w15:paraId="5D35082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ins w:id="0" w:author="skr skr [2]" w:date="2023-08-03T14:14:42Z"/>
      </w:rPr>
    </w:pPr>
    <w:ins w:id="1" w:author="skr skr [2]" w:date="2023-08-03T14:14:42Z">
      <w:r>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ins w:id="3" w:author="skr skr [2]" w:date="2023-08-03T14:14:42Z"/>
                              </w:rPr>
                            </w:pPr>
                            <w:ins w:id="4" w:author="skr skr [2]" w:date="2023-08-03T14:14:42Z">
                              <w:r>
                                <w:rPr/>
                                <w:fldChar w:fldCharType="begin"/>
                              </w:r>
                            </w:ins>
                            <w:ins w:id="5" w:author="skr skr [2]" w:date="2023-08-03T14:14:42Z">
                              <w:r>
                                <w:rPr/>
                                <w:instrText xml:space="preserve"> PAGE  \* MERGEFORMAT </w:instrText>
                              </w:r>
                            </w:ins>
                            <w:ins w:id="6" w:author="skr skr [2]" w:date="2023-08-03T14:14:42Z">
                              <w:r>
                                <w:rPr/>
                                <w:fldChar w:fldCharType="separate"/>
                              </w:r>
                            </w:ins>
                            <w:ins w:id="7" w:author="skr skr [2]" w:date="2023-08-03T14:14:42Z">
                              <w:r>
                                <w:rPr/>
                                <w:t>1</w:t>
                              </w:r>
                            </w:ins>
                            <w:ins w:id="8" w:author="skr skr [2]" w:date="2023-08-03T14:14:42Z">
                              <w:r>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d1wwq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Mrd1wwqAgAAVwQAAA4AAAAAAAAAAQAgAAAAHwEAAGRycy9lMm9Eb2MueG1sUEsFBgAAAAAGAAYA&#10;WQEAALsFAAAAAA==&#10;">
                <v:fill on="f" focussize="0,0"/>
                <v:stroke on="f" weight="0.5pt"/>
                <v:imagedata o:title=""/>
                <o:lock v:ext="edit" aspectratio="f"/>
                <v:textbox inset="0mm,0mm,0mm,0mm" style="mso-fit-shape-to-text:t;">
                  <w:txbxContent>
                    <w:p>
                      <w:pPr>
                        <w:pStyle w:val="6"/>
                        <w:rPr>
                          <w:ins w:id="9" w:author="skr skr [2]" w:date="2023-08-03T14:14:42Z"/>
                        </w:rPr>
                      </w:pPr>
                      <w:ins w:id="10" w:author="skr skr [2]" w:date="2023-08-03T14:14:42Z">
                        <w:r>
                          <w:rPr/>
                          <w:fldChar w:fldCharType="begin"/>
                        </w:r>
                      </w:ins>
                      <w:ins w:id="11" w:author="skr skr [2]" w:date="2023-08-03T14:14:42Z">
                        <w:r>
                          <w:rPr/>
                          <w:instrText xml:space="preserve"> PAGE  \* MERGEFORMAT </w:instrText>
                        </w:r>
                      </w:ins>
                      <w:ins w:id="12" w:author="skr skr [2]" w:date="2023-08-03T14:14:42Z">
                        <w:r>
                          <w:rPr/>
                          <w:fldChar w:fldCharType="separate"/>
                        </w:r>
                      </w:ins>
                      <w:ins w:id="13" w:author="skr skr [2]" w:date="2023-08-03T14:14:42Z">
                        <w:r>
                          <w:rPr/>
                          <w:t>1</w:t>
                        </w:r>
                      </w:ins>
                      <w:ins w:id="14" w:author="skr skr [2]" w:date="2023-08-03T14:14:42Z">
                        <w:r>
                          <w:rPr/>
                          <w:fldChar w:fldCharType="end"/>
                        </w:r>
                      </w:ins>
                    </w:p>
                  </w:txbxContent>
                </v:textbox>
              </v:shape>
            </w:pict>
          </mc:Fallback>
        </mc:AlternateContent>
      </w:r>
    </w:ins>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3905A"/>
    <w:multiLevelType w:val="singleLevel"/>
    <w:tmpl w:val="0323905A"/>
    <w:lvl w:ilvl="0" w:tentative="0">
      <w:start w:val="1"/>
      <w:numFmt w:val="decimal"/>
      <w:suff w:val="space"/>
      <w:lvlText w:val="[%1]"/>
      <w:lvlJc w:val="left"/>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kr skr">
    <w15:presenceInfo w15:providerId="None" w15:userId="skr skr"/>
  </w15:person>
  <w15:person w15:author="csu0213pl@163.com">
    <w15:presenceInfo w15:providerId="Windows Live" w15:userId="f0153b4ed529f016"/>
  </w15:person>
  <w15:person w15:author="skr skr [2]">
    <w15:presenceInfo w15:providerId="WPS Office" w15:userId="58915372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embedSystemFonts/>
  <w:revisionView w:markup="0"/>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VhZjU5MDUzMWM0ZjExMTYyY2UyZmVmNzdkNjk1YTgifQ=="/>
  </w:docVars>
  <w:rsids>
    <w:rsidRoot w:val="00857F64"/>
    <w:rsid w:val="0020333A"/>
    <w:rsid w:val="003218D3"/>
    <w:rsid w:val="00354AE8"/>
    <w:rsid w:val="005A27F6"/>
    <w:rsid w:val="00822C6F"/>
    <w:rsid w:val="00857F64"/>
    <w:rsid w:val="00874F11"/>
    <w:rsid w:val="00CB3D28"/>
    <w:rsid w:val="00D837E5"/>
    <w:rsid w:val="020D0D02"/>
    <w:rsid w:val="040A0961"/>
    <w:rsid w:val="0566135D"/>
    <w:rsid w:val="096A04BC"/>
    <w:rsid w:val="100E1987"/>
    <w:rsid w:val="13E67674"/>
    <w:rsid w:val="146B78FB"/>
    <w:rsid w:val="1510384E"/>
    <w:rsid w:val="1C0072D8"/>
    <w:rsid w:val="1C641265"/>
    <w:rsid w:val="24C25C5B"/>
    <w:rsid w:val="24C43502"/>
    <w:rsid w:val="29DF4E41"/>
    <w:rsid w:val="2CF021D7"/>
    <w:rsid w:val="316537D2"/>
    <w:rsid w:val="376F3EDE"/>
    <w:rsid w:val="39D84CB1"/>
    <w:rsid w:val="3AB31872"/>
    <w:rsid w:val="3F8F587F"/>
    <w:rsid w:val="42132798"/>
    <w:rsid w:val="42341D41"/>
    <w:rsid w:val="43A947BF"/>
    <w:rsid w:val="4BB11B3A"/>
    <w:rsid w:val="4D3F250F"/>
    <w:rsid w:val="50E66E84"/>
    <w:rsid w:val="59D779FF"/>
    <w:rsid w:val="5B334252"/>
    <w:rsid w:val="5F581185"/>
    <w:rsid w:val="6A8E1EEF"/>
    <w:rsid w:val="6C071C7C"/>
    <w:rsid w:val="6D961BB3"/>
    <w:rsid w:val="714726E9"/>
    <w:rsid w:val="72565578"/>
    <w:rsid w:val="756311DA"/>
    <w:rsid w:val="7C911C1A"/>
    <w:rsid w:val="7E5F3D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bCs/>
      <w:kern w:val="44"/>
      <w:sz w:val="48"/>
      <w:szCs w:val="48"/>
    </w:rPr>
  </w:style>
  <w:style w:type="paragraph" w:styleId="3">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bCs/>
      <w:kern w:val="0"/>
      <w:sz w:val="27"/>
      <w:szCs w:val="27"/>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4">
    <w:name w:val="annotation text"/>
    <w:basedOn w:val="1"/>
    <w:link w:val="20"/>
    <w:qFormat/>
    <w:uiPriority w:val="0"/>
    <w:pPr>
      <w:jc w:val="left"/>
    </w:p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Autospacing="1" w:afterAutospacing="1"/>
      <w:jc w:val="left"/>
    </w:pPr>
    <w:rPr>
      <w:rFonts w:cs="Times New Roman"/>
      <w:kern w:val="0"/>
      <w:sz w:val="24"/>
    </w:rPr>
  </w:style>
  <w:style w:type="paragraph" w:styleId="11">
    <w:name w:val="annotation subject"/>
    <w:basedOn w:val="4"/>
    <w:next w:val="4"/>
    <w:link w:val="21"/>
    <w:qFormat/>
    <w:uiPriority w:val="0"/>
    <w:rPr>
      <w:b/>
      <w:b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mphasis"/>
    <w:basedOn w:val="14"/>
    <w:qFormat/>
    <w:uiPriority w:val="0"/>
    <w:rPr>
      <w:i/>
    </w:rPr>
  </w:style>
  <w:style w:type="character" w:styleId="16">
    <w:name w:val="Hyperlink"/>
    <w:basedOn w:val="14"/>
    <w:qFormat/>
    <w:uiPriority w:val="0"/>
    <w:rPr>
      <w:color w:val="0000FF"/>
      <w:u w:val="single"/>
    </w:rPr>
  </w:style>
  <w:style w:type="character" w:styleId="17">
    <w:name w:val="annotation reference"/>
    <w:basedOn w:val="14"/>
    <w:qFormat/>
    <w:uiPriority w:val="0"/>
    <w:rPr>
      <w:sz w:val="21"/>
      <w:szCs w:val="21"/>
    </w:rPr>
  </w:style>
  <w:style w:type="paragraph" w:styleId="18">
    <w:name w:val="List Paragraph"/>
    <w:basedOn w:val="1"/>
    <w:qFormat/>
    <w:uiPriority w:val="34"/>
    <w:pPr>
      <w:ind w:firstLine="420" w:firstLineChars="200"/>
    </w:pPr>
  </w:style>
  <w:style w:type="paragraph" w:customStyle="1" w:styleId="19">
    <w:name w:val="修订1"/>
    <w:hidden/>
    <w:unhideWhenUsed/>
    <w:qFormat/>
    <w:uiPriority w:val="99"/>
    <w:rPr>
      <w:rFonts w:asciiTheme="minorHAnsi" w:hAnsiTheme="minorHAnsi" w:eastAsiaTheme="minorEastAsia" w:cstheme="minorBidi"/>
      <w:kern w:val="2"/>
      <w:sz w:val="21"/>
      <w:szCs w:val="24"/>
      <w:lang w:val="en-US" w:eastAsia="zh-CN" w:bidi="ar-SA"/>
    </w:rPr>
  </w:style>
  <w:style w:type="character" w:customStyle="1" w:styleId="20">
    <w:name w:val="批注文字 字符"/>
    <w:basedOn w:val="14"/>
    <w:link w:val="4"/>
    <w:qFormat/>
    <w:uiPriority w:val="0"/>
    <w:rPr>
      <w:rFonts w:asciiTheme="minorHAnsi" w:hAnsiTheme="minorHAnsi" w:eastAsiaTheme="minorEastAsia" w:cstheme="minorBidi"/>
      <w:kern w:val="2"/>
      <w:sz w:val="21"/>
      <w:szCs w:val="24"/>
    </w:rPr>
  </w:style>
  <w:style w:type="character" w:customStyle="1" w:styleId="21">
    <w:name w:val="批注主题 字符"/>
    <w:basedOn w:val="20"/>
    <w:link w:val="11"/>
    <w:qFormat/>
    <w:uiPriority w:val="0"/>
    <w:rPr>
      <w:rFonts w:asciiTheme="minorHAnsi" w:hAnsiTheme="minorHAnsi" w:eastAsiaTheme="minorEastAsia" w:cstheme="minorBidi"/>
      <w:b/>
      <w:bCs/>
      <w:kern w:val="2"/>
      <w:sz w:val="21"/>
      <w:szCs w:val="24"/>
    </w:rPr>
  </w:style>
  <w:style w:type="paragraph" w:customStyle="1" w:styleId="22">
    <w:name w:val="WPSOffice手动目录 1"/>
    <w:qFormat/>
    <w:uiPriority w:val="0"/>
    <w:rPr>
      <w:rFonts w:ascii="Times New Roman" w:hAnsi="Times New Roman" w:eastAsia="宋体" w:cs="Times New Roman"/>
      <w:lang w:val="en-US" w:eastAsia="zh-CN" w:bidi="ar-SA"/>
    </w:rPr>
  </w:style>
  <w:style w:type="paragraph" w:customStyle="1" w:styleId="23">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4">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5">
    <w:name w:val="Revision"/>
    <w:hidden/>
    <w:unhideWhenUsed/>
    <w:uiPriority w:val="99"/>
    <w:rPr>
      <w:rFonts w:asciiTheme="minorHAnsi" w:hAnsiTheme="minorHAnsi" w:eastAsiaTheme="minorEastAsia" w:cstheme="minorBidi"/>
      <w:kern w:val="2"/>
      <w:sz w:val="21"/>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4.jpeg"/><Relationship Id="rId98" Type="http://schemas.openxmlformats.org/officeDocument/2006/relationships/image" Target="media/image63.jpeg"/><Relationship Id="rId97" Type="http://schemas.openxmlformats.org/officeDocument/2006/relationships/image" Target="media/image62.png"/><Relationship Id="rId96" Type="http://schemas.openxmlformats.org/officeDocument/2006/relationships/image" Target="media/image61.jpeg"/><Relationship Id="rId95" Type="http://schemas.openxmlformats.org/officeDocument/2006/relationships/image" Target="media/image60.png"/><Relationship Id="rId94" Type="http://schemas.openxmlformats.org/officeDocument/2006/relationships/image" Target="media/image59.png"/><Relationship Id="rId93" Type="http://schemas.openxmlformats.org/officeDocument/2006/relationships/image" Target="media/image58.jpeg"/><Relationship Id="rId92" Type="http://schemas.openxmlformats.org/officeDocument/2006/relationships/image" Target="media/image57.png"/><Relationship Id="rId91" Type="http://schemas.openxmlformats.org/officeDocument/2006/relationships/image" Target="media/image56.png"/><Relationship Id="rId90" Type="http://schemas.openxmlformats.org/officeDocument/2006/relationships/image" Target="media/image55.png"/><Relationship Id="rId9" Type="http://schemas.openxmlformats.org/officeDocument/2006/relationships/image" Target="media/image3.png"/><Relationship Id="rId89" Type="http://schemas.openxmlformats.org/officeDocument/2006/relationships/image" Target="media/image54.png"/><Relationship Id="rId88" Type="http://schemas.openxmlformats.org/officeDocument/2006/relationships/image" Target="media/image53.jpeg"/><Relationship Id="rId87" Type="http://schemas.openxmlformats.org/officeDocument/2006/relationships/image" Target="media/image52.png"/><Relationship Id="rId86" Type="http://schemas.openxmlformats.org/officeDocument/2006/relationships/image" Target="media/image51.png"/><Relationship Id="rId85" Type="http://schemas.openxmlformats.org/officeDocument/2006/relationships/image" Target="media/image50.png"/><Relationship Id="rId84" Type="http://schemas.openxmlformats.org/officeDocument/2006/relationships/image" Target="media/image49.wmf"/><Relationship Id="rId83" Type="http://schemas.openxmlformats.org/officeDocument/2006/relationships/oleObject" Target="embeddings/oleObject29.bin"/><Relationship Id="rId82" Type="http://schemas.openxmlformats.org/officeDocument/2006/relationships/image" Target="media/image48.wmf"/><Relationship Id="rId81" Type="http://schemas.openxmlformats.org/officeDocument/2006/relationships/oleObject" Target="embeddings/oleObject28.bin"/><Relationship Id="rId80" Type="http://schemas.openxmlformats.org/officeDocument/2006/relationships/image" Target="media/image47.wmf"/><Relationship Id="rId8" Type="http://schemas.openxmlformats.org/officeDocument/2006/relationships/image" Target="media/image2.png"/><Relationship Id="rId79" Type="http://schemas.openxmlformats.org/officeDocument/2006/relationships/oleObject" Target="embeddings/oleObject27.bin"/><Relationship Id="rId78" Type="http://schemas.openxmlformats.org/officeDocument/2006/relationships/image" Target="media/image46.png"/><Relationship Id="rId77" Type="http://schemas.openxmlformats.org/officeDocument/2006/relationships/image" Target="media/image45.wmf"/><Relationship Id="rId76" Type="http://schemas.openxmlformats.org/officeDocument/2006/relationships/oleObject" Target="embeddings/oleObject26.bin"/><Relationship Id="rId75" Type="http://schemas.openxmlformats.org/officeDocument/2006/relationships/image" Target="media/image44.wmf"/><Relationship Id="rId74" Type="http://schemas.openxmlformats.org/officeDocument/2006/relationships/oleObject" Target="embeddings/oleObject25.bin"/><Relationship Id="rId73" Type="http://schemas.openxmlformats.org/officeDocument/2006/relationships/image" Target="media/image43.wmf"/><Relationship Id="rId72" Type="http://schemas.openxmlformats.org/officeDocument/2006/relationships/oleObject" Target="embeddings/oleObject24.bin"/><Relationship Id="rId71" Type="http://schemas.openxmlformats.org/officeDocument/2006/relationships/image" Target="media/image42.wmf"/><Relationship Id="rId70" Type="http://schemas.openxmlformats.org/officeDocument/2006/relationships/oleObject" Target="embeddings/oleObject23.bin"/><Relationship Id="rId7" Type="http://schemas.openxmlformats.org/officeDocument/2006/relationships/image" Target="media/image1.jpeg"/><Relationship Id="rId69" Type="http://schemas.openxmlformats.org/officeDocument/2006/relationships/oleObject" Target="embeddings/oleObject22.bin"/><Relationship Id="rId68" Type="http://schemas.openxmlformats.org/officeDocument/2006/relationships/image" Target="media/image41.wmf"/><Relationship Id="rId67" Type="http://schemas.openxmlformats.org/officeDocument/2006/relationships/oleObject" Target="embeddings/oleObject21.bin"/><Relationship Id="rId66" Type="http://schemas.openxmlformats.org/officeDocument/2006/relationships/image" Target="media/image40.png"/><Relationship Id="rId65" Type="http://schemas.openxmlformats.org/officeDocument/2006/relationships/image" Target="media/image39.wmf"/><Relationship Id="rId64" Type="http://schemas.openxmlformats.org/officeDocument/2006/relationships/oleObject" Target="embeddings/oleObject20.bin"/><Relationship Id="rId63" Type="http://schemas.openxmlformats.org/officeDocument/2006/relationships/image" Target="media/image38.wmf"/><Relationship Id="rId62" Type="http://schemas.openxmlformats.org/officeDocument/2006/relationships/oleObject" Target="embeddings/oleObject19.bin"/><Relationship Id="rId61" Type="http://schemas.openxmlformats.org/officeDocument/2006/relationships/image" Target="media/image37.wmf"/><Relationship Id="rId60" Type="http://schemas.openxmlformats.org/officeDocument/2006/relationships/oleObject" Target="embeddings/oleObject18.bin"/><Relationship Id="rId6" Type="http://schemas.openxmlformats.org/officeDocument/2006/relationships/theme" Target="theme/theme1.xml"/><Relationship Id="rId59" Type="http://schemas.openxmlformats.org/officeDocument/2006/relationships/image" Target="media/image36.png"/><Relationship Id="rId58" Type="http://schemas.openxmlformats.org/officeDocument/2006/relationships/image" Target="media/image35.wmf"/><Relationship Id="rId57" Type="http://schemas.openxmlformats.org/officeDocument/2006/relationships/oleObject" Target="embeddings/oleObject17.bin"/><Relationship Id="rId56" Type="http://schemas.openxmlformats.org/officeDocument/2006/relationships/image" Target="media/image34.wmf"/><Relationship Id="rId55" Type="http://schemas.openxmlformats.org/officeDocument/2006/relationships/oleObject" Target="embeddings/oleObject16.bin"/><Relationship Id="rId54" Type="http://schemas.openxmlformats.org/officeDocument/2006/relationships/image" Target="media/image33.wmf"/><Relationship Id="rId53" Type="http://schemas.openxmlformats.org/officeDocument/2006/relationships/oleObject" Target="embeddings/oleObject15.bin"/><Relationship Id="rId52" Type="http://schemas.openxmlformats.org/officeDocument/2006/relationships/image" Target="media/image32.wmf"/><Relationship Id="rId51" Type="http://schemas.openxmlformats.org/officeDocument/2006/relationships/oleObject" Target="embeddings/oleObject14.bin"/><Relationship Id="rId50" Type="http://schemas.openxmlformats.org/officeDocument/2006/relationships/image" Target="media/image31.wmf"/><Relationship Id="rId5" Type="http://schemas.openxmlformats.org/officeDocument/2006/relationships/footer" Target="footer1.xml"/><Relationship Id="rId49" Type="http://schemas.openxmlformats.org/officeDocument/2006/relationships/oleObject" Target="embeddings/oleObject13.bin"/><Relationship Id="rId48" Type="http://schemas.openxmlformats.org/officeDocument/2006/relationships/image" Target="media/image30.wmf"/><Relationship Id="rId47" Type="http://schemas.openxmlformats.org/officeDocument/2006/relationships/oleObject" Target="embeddings/oleObject12.bin"/><Relationship Id="rId46" Type="http://schemas.openxmlformats.org/officeDocument/2006/relationships/image" Target="media/image29.wmf"/><Relationship Id="rId45" Type="http://schemas.openxmlformats.org/officeDocument/2006/relationships/oleObject" Target="embeddings/oleObject11.bin"/><Relationship Id="rId44" Type="http://schemas.openxmlformats.org/officeDocument/2006/relationships/image" Target="media/image28.wmf"/><Relationship Id="rId43" Type="http://schemas.openxmlformats.org/officeDocument/2006/relationships/oleObject" Target="embeddings/oleObject10.bin"/><Relationship Id="rId42" Type="http://schemas.openxmlformats.org/officeDocument/2006/relationships/image" Target="media/image27.wmf"/><Relationship Id="rId41" Type="http://schemas.openxmlformats.org/officeDocument/2006/relationships/image" Target="media/image26.wmf"/><Relationship Id="rId40" Type="http://schemas.openxmlformats.org/officeDocument/2006/relationships/oleObject" Target="embeddings/oleObject9.bin"/><Relationship Id="rId4" Type="http://schemas.microsoft.com/office/2011/relationships/commentsExtended" Target="commentsExtended.xml"/><Relationship Id="rId39" Type="http://schemas.openxmlformats.org/officeDocument/2006/relationships/image" Target="media/image25.wmf"/><Relationship Id="rId38" Type="http://schemas.openxmlformats.org/officeDocument/2006/relationships/oleObject" Target="embeddings/oleObject8.bin"/><Relationship Id="rId37" Type="http://schemas.openxmlformats.org/officeDocument/2006/relationships/image" Target="media/image24.wmf"/><Relationship Id="rId36" Type="http://schemas.openxmlformats.org/officeDocument/2006/relationships/oleObject" Target="embeddings/oleObject7.bin"/><Relationship Id="rId35" Type="http://schemas.openxmlformats.org/officeDocument/2006/relationships/image" Target="media/image23.wmf"/><Relationship Id="rId34" Type="http://schemas.openxmlformats.org/officeDocument/2006/relationships/oleObject" Target="embeddings/oleObject6.bin"/><Relationship Id="rId33" Type="http://schemas.openxmlformats.org/officeDocument/2006/relationships/image" Target="media/image22.wmf"/><Relationship Id="rId32" Type="http://schemas.openxmlformats.org/officeDocument/2006/relationships/oleObject" Target="embeddings/oleObject5.bin"/><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wmf"/><Relationship Id="rId28" Type="http://schemas.openxmlformats.org/officeDocument/2006/relationships/oleObject" Target="embeddings/oleObject4.bin"/><Relationship Id="rId27" Type="http://schemas.openxmlformats.org/officeDocument/2006/relationships/image" Target="media/image18.wmf"/><Relationship Id="rId26" Type="http://schemas.openxmlformats.org/officeDocument/2006/relationships/oleObject" Target="embeddings/oleObject3.bin"/><Relationship Id="rId25" Type="http://schemas.openxmlformats.org/officeDocument/2006/relationships/image" Target="media/image17.wmf"/><Relationship Id="rId24" Type="http://schemas.openxmlformats.org/officeDocument/2006/relationships/oleObject" Target="embeddings/oleObject2.bin"/><Relationship Id="rId23" Type="http://schemas.openxmlformats.org/officeDocument/2006/relationships/image" Target="media/image16.wmf"/><Relationship Id="rId22" Type="http://schemas.openxmlformats.org/officeDocument/2006/relationships/oleObject" Target="embeddings/oleObject1.bin"/><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8" Type="http://schemas.microsoft.com/office/2011/relationships/people" Target="people.xml"/><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69.png"/><Relationship Id="rId103" Type="http://schemas.openxmlformats.org/officeDocument/2006/relationships/image" Target="media/image68.png"/><Relationship Id="rId102" Type="http://schemas.openxmlformats.org/officeDocument/2006/relationships/image" Target="media/image67.jpeg"/><Relationship Id="rId101" Type="http://schemas.openxmlformats.org/officeDocument/2006/relationships/image" Target="media/image66.jpeg"/><Relationship Id="rId100" Type="http://schemas.openxmlformats.org/officeDocument/2006/relationships/image" Target="media/image6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1337</Words>
  <Characters>7626</Characters>
  <Lines>63</Lines>
  <Paragraphs>17</Paragraphs>
  <TotalTime>6</TotalTime>
  <ScaleCrop>false</ScaleCrop>
  <LinksUpToDate>false</LinksUpToDate>
  <CharactersWithSpaces>8946</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2023-08-03T05:31:00Z</dcterms:created>
  <dc:creator>xuan</dc:creator>
  <cp:lastModifiedBy>skr skr</cp:lastModifiedBy>
  <dcterms:modified xsi:type="dcterms:W3CDTF">2023-08-03T06:16:40Z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AFFBD7C534DE4456A2E55CCAD87FFD9B_13</vt:lpwstr>
  </property>
</Properties>
</file>